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B3529A" w14:textId="048AAB8B" w:rsidR="00E435C8" w:rsidRPr="00D91B95" w:rsidRDefault="00E435C8" w:rsidP="00AA06B2">
      <w:pPr>
        <w:pStyle w:val="Title"/>
      </w:pPr>
      <w:r w:rsidRPr="00D91B95">
        <w:t>Concentrations, loads, and associated</w:t>
      </w:r>
      <w:r w:rsidR="00F00F0D" w:rsidRPr="00D91B95">
        <w:t xml:space="preserve"> </w:t>
      </w:r>
      <w:r w:rsidRPr="00D91B95">
        <w:t xml:space="preserve">trends </w:t>
      </w:r>
      <w:r w:rsidR="00ED0C5D" w:rsidRPr="00D91B95">
        <w:t>of</w:t>
      </w:r>
      <w:r w:rsidRPr="00D91B95">
        <w:t xml:space="preserve"> nutrients entering the Sacramento-San Joaquin Delta</w:t>
      </w:r>
      <w:r w:rsidR="00BD7FC3" w:rsidRPr="00D91B95">
        <w:t>, California</w:t>
      </w:r>
    </w:p>
    <w:p w14:paraId="4474CAF7" w14:textId="77777777" w:rsidR="00645630" w:rsidRDefault="00645630" w:rsidP="00AA06B2">
      <w:pPr>
        <w:pStyle w:val="Title"/>
      </w:pPr>
    </w:p>
    <w:p w14:paraId="35D703E2" w14:textId="41D29EA0" w:rsidR="00DA534B" w:rsidRPr="00D31E78" w:rsidRDefault="00E435C8" w:rsidP="00AA06B2">
      <w:r w:rsidRPr="00E435C8">
        <w:t>By Dina</w:t>
      </w:r>
      <w:r w:rsidR="001734FD">
        <w:t xml:space="preserve"> </w:t>
      </w:r>
      <w:r w:rsidRPr="00E435C8">
        <w:t>Saleh</w:t>
      </w:r>
      <w:r w:rsidR="00D31E78">
        <w:t xml:space="preserve">, Tamara </w:t>
      </w:r>
      <w:r w:rsidR="00D31E78" w:rsidRPr="00D31E78">
        <w:t xml:space="preserve">Kraus, </w:t>
      </w:r>
      <w:r w:rsidR="00D31E78">
        <w:t xml:space="preserve">and </w:t>
      </w:r>
      <w:r w:rsidR="00D31E78" w:rsidRPr="00D31E78">
        <w:t>Brian Be</w:t>
      </w:r>
      <w:ins w:id="0" w:author="Domagalski, Joseph L" w:date="2020-03-16T10:01:00Z">
        <w:r w:rsidR="00672AE7">
          <w:t>rgamaschi</w:t>
        </w:r>
      </w:ins>
    </w:p>
    <w:p w14:paraId="4AAE10EB" w14:textId="28B4046F" w:rsidR="0092049D" w:rsidRPr="0049020B" w:rsidRDefault="0092049D" w:rsidP="00E435C8">
      <w:pPr>
        <w:pStyle w:val="Heading1"/>
        <w:rPr>
          <w:b/>
        </w:rPr>
      </w:pPr>
      <w:bookmarkStart w:id="1" w:name="_Toc24034676"/>
      <w:r w:rsidRPr="0072249C">
        <w:rPr>
          <w:b/>
        </w:rPr>
        <w:t>ABSTRACT</w:t>
      </w:r>
      <w:bookmarkEnd w:id="1"/>
    </w:p>
    <w:p w14:paraId="3626EB76" w14:textId="1126C819" w:rsidR="009F3215" w:rsidRDefault="00D5614C" w:rsidP="00C6280B">
      <w:pPr>
        <w:ind w:firstLine="720"/>
      </w:pPr>
      <w:r>
        <w:t xml:space="preserve">Statistical modeling </w:t>
      </w:r>
      <w:r w:rsidR="008E154E">
        <w:t xml:space="preserve">of </w:t>
      </w:r>
      <w:r>
        <w:t xml:space="preserve">water quality monitoring </w:t>
      </w:r>
      <w:r w:rsidR="00ED6D03">
        <w:t xml:space="preserve">data </w:t>
      </w:r>
      <w:r w:rsidR="008640D6">
        <w:t xml:space="preserve">collected </w:t>
      </w:r>
      <w:r w:rsidR="00D64691">
        <w:t xml:space="preserve">at the Sacramento River at Freeport and San Joaquin River near </w:t>
      </w:r>
      <w:proofErr w:type="spellStart"/>
      <w:r w:rsidR="00D64691">
        <w:t>Vernalis</w:t>
      </w:r>
      <w:proofErr w:type="spellEnd"/>
      <w:ins w:id="2" w:author="Domagalski, Joseph L" w:date="2020-03-15T15:54:00Z">
        <w:r w:rsidR="00807B74">
          <w:t>, California, USA</w:t>
        </w:r>
      </w:ins>
      <w:r w:rsidR="00D64691">
        <w:t xml:space="preserve"> </w:t>
      </w:r>
      <w:r>
        <w:t xml:space="preserve">were used to </w:t>
      </w:r>
      <w:ins w:id="3" w:author="Kraus, Tamara" w:date="2019-12-31T17:32:00Z">
        <w:r w:rsidR="000250A9">
          <w:t xml:space="preserve">examine trends in </w:t>
        </w:r>
      </w:ins>
      <w:r>
        <w:t>concentrations and loads</w:t>
      </w:r>
      <w:r w:rsidR="00556D1C">
        <w:t xml:space="preserve"> of various forms of</w:t>
      </w:r>
      <w:ins w:id="4" w:author="Domagalski, Joseph L" w:date="2020-03-15T15:55:00Z">
        <w:r w:rsidR="005C42DB">
          <w:t xml:space="preserve"> dissolved and particulate</w:t>
        </w:r>
      </w:ins>
      <w:r w:rsidR="00556D1C">
        <w:t xml:space="preserve"> nitrogen and phosphorus</w:t>
      </w:r>
      <w:r>
        <w:t xml:space="preserve"> </w:t>
      </w:r>
      <w:ins w:id="5" w:author="Kraus, Tamara" w:date="2019-12-31T17:32:00Z">
        <w:r w:rsidR="00875799">
          <w:t xml:space="preserve">entering the </w:t>
        </w:r>
      </w:ins>
      <w:ins w:id="6" w:author="Kraus, Tamara" w:date="2020-02-02T22:20:00Z">
        <w:r w:rsidR="007839DB">
          <w:t>Sacr</w:t>
        </w:r>
      </w:ins>
      <w:ins w:id="7" w:author="Kraus, Tamara" w:date="2020-02-02T22:21:00Z">
        <w:r w:rsidR="007839DB">
          <w:t xml:space="preserve">amento-San </w:t>
        </w:r>
        <w:r w:rsidR="00767A8D">
          <w:t xml:space="preserve">Joaquin </w:t>
        </w:r>
        <w:r w:rsidR="007839DB">
          <w:t xml:space="preserve">River </w:t>
        </w:r>
      </w:ins>
      <w:ins w:id="8" w:author="Kraus, Tamara" w:date="2019-12-31T17:32:00Z">
        <w:r w:rsidR="00875799">
          <w:t xml:space="preserve">Delta </w:t>
        </w:r>
      </w:ins>
      <w:ins w:id="9" w:author="Kraus, Tamara" w:date="2020-02-02T22:23:00Z">
        <w:r w:rsidR="005234D7">
          <w:t xml:space="preserve">(Delta) </w:t>
        </w:r>
      </w:ins>
      <w:ins w:id="10" w:author="Kraus, Tamara" w:date="2019-12-31T17:32:00Z">
        <w:r w:rsidR="00875799">
          <w:t xml:space="preserve">from upstream sources </w:t>
        </w:r>
      </w:ins>
      <w:ins w:id="11" w:author="Kraus, Tamara" w:date="2019-12-31T17:31:00Z">
        <w:r w:rsidR="00E93B55">
          <w:t>between 19</w:t>
        </w:r>
      </w:ins>
      <w:ins w:id="12" w:author="Domagalski, Joseph L" w:date="2020-03-16T10:10:00Z">
        <w:r w:rsidR="00E40578">
          <w:t>70</w:t>
        </w:r>
      </w:ins>
      <w:r w:rsidR="00E93B55">
        <w:t xml:space="preserve"> </w:t>
      </w:r>
      <w:ins w:id="13" w:author="Kraus, Tamara" w:date="2019-12-31T17:31:00Z">
        <w:r w:rsidR="00E93B55">
          <w:t>and 2019</w:t>
        </w:r>
      </w:ins>
      <w:r w:rsidR="00623487">
        <w:t xml:space="preserve">. </w:t>
      </w:r>
      <w:r w:rsidRPr="01763059">
        <w:t xml:space="preserve"> </w:t>
      </w:r>
      <w:r w:rsidR="00623487">
        <w:t>These</w:t>
      </w:r>
      <w:r>
        <w:t xml:space="preserve"> two locations </w:t>
      </w:r>
      <w:ins w:id="14" w:author="Kraus, Tamara" w:date="2019-12-31T10:09:00Z">
        <w:r w:rsidR="006C30B5">
          <w:t>represent the</w:t>
        </w:r>
        <w:r w:rsidR="008E154E">
          <w:t xml:space="preserve"> </w:t>
        </w:r>
      </w:ins>
      <w:ins w:id="15" w:author="Kraus, Tamara" w:date="2020-02-02T22:22:00Z">
        <w:r w:rsidR="005234D7">
          <w:t xml:space="preserve">predominant </w:t>
        </w:r>
      </w:ins>
      <w:r w:rsidR="00623487">
        <w:t xml:space="preserve">supply </w:t>
      </w:r>
      <w:ins w:id="16" w:author="Kraus, Tamara" w:date="2020-02-02T22:22:00Z">
        <w:r w:rsidR="005234D7">
          <w:t>of</w:t>
        </w:r>
      </w:ins>
      <w:r w:rsidR="00623487">
        <w:t xml:space="preserve"> freshwater input to the Delta.  </w:t>
      </w:r>
      <w:ins w:id="17" w:author="Kraus, Tamara" w:date="2020-02-02T22:25:00Z">
        <w:r w:rsidR="00647A7A">
          <w:t xml:space="preserve">Planned </w:t>
        </w:r>
      </w:ins>
      <w:r w:rsidR="00322AD7">
        <w:t>upgrades</w:t>
      </w:r>
      <w:r w:rsidR="00556D1C">
        <w:t xml:space="preserve"> </w:t>
      </w:r>
      <w:ins w:id="18" w:author="Kraus, Tamara" w:date="2020-02-02T22:25:00Z">
        <w:r w:rsidR="0089366A">
          <w:t>to Sacramento</w:t>
        </w:r>
        <w:r w:rsidR="00647A7A">
          <w:t>’</w:t>
        </w:r>
        <w:r w:rsidR="0089366A">
          <w:t xml:space="preserve">s regional </w:t>
        </w:r>
        <w:r w:rsidR="00647A7A">
          <w:t>wastewater treatment facility</w:t>
        </w:r>
      </w:ins>
      <w:ins w:id="19" w:author="Domagalski, Joseph L" w:date="2020-03-16T10:17:00Z">
        <w:r w:rsidR="0025687F">
          <w:t>, located just below the Sacramento River sampling location,</w:t>
        </w:r>
      </w:ins>
      <w:ins w:id="20" w:author="Kraus, Tamara" w:date="2020-02-02T22:25:00Z">
        <w:r w:rsidR="00647A7A">
          <w:t xml:space="preserve"> </w:t>
        </w:r>
      </w:ins>
      <w:ins w:id="21" w:author="Kraus, Tamara" w:date="2020-02-02T22:23:00Z">
        <w:r w:rsidR="00212E9D">
          <w:t xml:space="preserve">will </w:t>
        </w:r>
        <w:r w:rsidR="008E25DD">
          <w:t>significantly reduce</w:t>
        </w:r>
      </w:ins>
      <w:ins w:id="22" w:author="Kraus, Tamara" w:date="2020-02-02T22:24:00Z">
        <w:r w:rsidR="008E25DD">
          <w:t xml:space="preserve"> </w:t>
        </w:r>
      </w:ins>
      <w:r w:rsidR="0025687F">
        <w:t xml:space="preserve">inorganic nitrogen, especially ammonium </w:t>
      </w:r>
      <w:r w:rsidR="008E25DD">
        <w:t xml:space="preserve">inputs </w:t>
      </w:r>
      <w:r w:rsidR="00322AD7">
        <w:t xml:space="preserve"> </w:t>
      </w:r>
      <w:r w:rsidR="00A33ADE">
        <w:t xml:space="preserve">to the </w:t>
      </w:r>
      <w:r w:rsidR="00322AD7">
        <w:t>northern Delta</w:t>
      </w:r>
      <w:r w:rsidR="003A1158">
        <w:t xml:space="preserve">, </w:t>
      </w:r>
      <w:r w:rsidR="00254A9F">
        <w:t>thus</w:t>
      </w:r>
      <w:r w:rsidR="00322AD7">
        <w:t xml:space="preserve"> </w:t>
      </w:r>
      <w:r w:rsidR="00692205">
        <w:t xml:space="preserve">the supply of bioavailable nitrogen throughout the </w:t>
      </w:r>
      <w:r w:rsidR="00F847D9">
        <w:t xml:space="preserve">estuary </w:t>
      </w:r>
      <w:r w:rsidR="00692205">
        <w:t>will diminis</w:t>
      </w:r>
      <w:r w:rsidR="00556D1C">
        <w:t>h,</w:t>
      </w:r>
      <w:r w:rsidR="00692205">
        <w:t xml:space="preserve"> resulting in a </w:t>
      </w:r>
      <w:r w:rsidR="00585B09">
        <w:t xml:space="preserve">potential </w:t>
      </w:r>
      <w:r w:rsidR="00692205">
        <w:t>shift from phosphorus to nitrogen as a limiting nutrient</w:t>
      </w:r>
      <w:r w:rsidR="00254A9F">
        <w:t xml:space="preserve"> in some regions</w:t>
      </w:r>
      <w:r w:rsidR="00960EBA">
        <w:t xml:space="preserve"> of the Delta, especially the north Delta</w:t>
      </w:r>
      <w:r w:rsidR="00692205">
        <w:t xml:space="preserve">.  </w:t>
      </w:r>
      <w:r w:rsidR="007A38E3">
        <w:t>Ammonium concentrations and loads decreased at both of these locations from the mid-1970’s to 2019</w:t>
      </w:r>
      <w:ins w:id="23" w:author="Domagalski, Joseph L" w:date="2020-03-26T09:51:00Z">
        <w:r w:rsidR="0089310C">
          <w:t xml:space="preserve"> because of the consolidation of wastewater treatment</w:t>
        </w:r>
      </w:ins>
      <w:r w:rsidR="007A38E3">
        <w:t xml:space="preserve">.  At both sites, current ammonium concentrations are mostly below 4 </w:t>
      </w:r>
      <w:proofErr w:type="spellStart"/>
      <w:r w:rsidR="007964AE" w:rsidRPr="00AB7C37">
        <w:t>μ</w:t>
      </w:r>
      <w:r w:rsidR="000A46B0">
        <w:t>M</w:t>
      </w:r>
      <w:proofErr w:type="spellEnd"/>
      <w:ins w:id="24" w:author="Domagalski, Joseph L" w:date="2020-03-26T09:48:00Z">
        <w:r w:rsidR="006C42B0">
          <w:t xml:space="preserve"> </w:t>
        </w:r>
        <w:r w:rsidR="006C42B0">
          <w:rPr>
            <w:color w:val="000000" w:themeColor="text1"/>
          </w:rPr>
          <w:t>(0.056 mg-N/L)</w:t>
        </w:r>
      </w:ins>
      <w:r w:rsidR="007A38E3">
        <w:t xml:space="preserve">, a concentration above which reductions in phytoplankton productivity or </w:t>
      </w:r>
      <w:r w:rsidR="00556D1C">
        <w:t xml:space="preserve">changes in algal </w:t>
      </w:r>
      <w:r w:rsidR="007A38E3">
        <w:t xml:space="preserve">species composition may occur.  </w:t>
      </w:r>
      <w:r w:rsidR="0097108C">
        <w:t>Inorganic nitrogen</w:t>
      </w:r>
      <w:r w:rsidR="0097108C">
        <w:t xml:space="preserve"> </w:t>
      </w:r>
      <w:r w:rsidR="007A38E3">
        <w:t>concentrations and loading differ</w:t>
      </w:r>
      <w:r w:rsidR="00A27A0B">
        <w:t>ed</w:t>
      </w:r>
      <w:r w:rsidR="007A38E3">
        <w:t xml:space="preserve"> at both locations.  At the Sacramento River location, concentrations decrease in the summer agricultural season resulting in reductions in molar ratios of nitrogen to phosphorus.  In contrast, </w:t>
      </w:r>
      <w:r w:rsidR="0097108C">
        <w:t>inorganic nitrogen</w:t>
      </w:r>
      <w:r w:rsidR="0097108C">
        <w:t xml:space="preserve"> </w:t>
      </w:r>
      <w:r w:rsidR="007A38E3">
        <w:t xml:space="preserve">concentrations increase in the San Joaquin River during the agricultural season as a result of irrigation runoff increasing the molar ratio of nitrogen to phosphorus.  These contrasting processes </w:t>
      </w:r>
      <w:r w:rsidR="009E3BB0">
        <w:t>may</w:t>
      </w:r>
      <w:r w:rsidR="009E3BB0">
        <w:t xml:space="preserve"> </w:t>
      </w:r>
      <w:r w:rsidR="007A38E3">
        <w:t>result in a nitrogen limited system in the north Delta and a phosphorus limiting system in the south</w:t>
      </w:r>
      <w:ins w:id="25" w:author="Domagalski, Joseph L" w:date="2020-03-26T09:49:00Z">
        <w:r w:rsidR="009E3BB0">
          <w:t>, at least at the</w:t>
        </w:r>
      </w:ins>
      <w:ins w:id="26" w:author="Domagalski, Joseph L" w:date="2020-03-26T09:50:00Z">
        <w:r w:rsidR="009E3BB0">
          <w:t xml:space="preserve"> two river locations of this study</w:t>
        </w:r>
      </w:ins>
      <w:r w:rsidR="007A38E3">
        <w:t xml:space="preserve">.  Source modeling of nitrogen and phosphorus indicate that </w:t>
      </w:r>
      <w:r w:rsidR="00664B05">
        <w:t xml:space="preserve">agriculture and atmospheric deposition are the two major sources of nitrate in the Central Valley </w:t>
      </w:r>
      <w:ins w:id="27" w:author="Domagalski, Joseph L" w:date="2020-03-26T09:50:00Z">
        <w:r w:rsidR="009E3BB0">
          <w:t>while</w:t>
        </w:r>
        <w:r w:rsidR="009E3BB0">
          <w:t xml:space="preserve"> </w:t>
        </w:r>
      </w:ins>
      <w:r w:rsidR="00664B05">
        <w:t>geologic sources, agriculture, and wastewater discharge as the main sources of phosphorus.</w:t>
      </w:r>
    </w:p>
    <w:p w14:paraId="35CB2A90" w14:textId="4F8C5036" w:rsidR="6F4FE5BF" w:rsidRDefault="6F4FE5BF" w:rsidP="006C3E22"/>
    <w:p w14:paraId="76BE7510" w14:textId="54EDF8C3" w:rsidR="664129E0" w:rsidRDefault="664129E0"/>
    <w:p w14:paraId="09AD5501" w14:textId="1F2AEE80" w:rsidR="009F3215" w:rsidRDefault="009F3215" w:rsidP="00C6280B">
      <w:pPr>
        <w:ind w:firstLine="720"/>
      </w:pPr>
    </w:p>
    <w:p w14:paraId="1AE0FEAC" w14:textId="5CB67567" w:rsidR="005A4B6F" w:rsidRPr="005A4B6F" w:rsidRDefault="005A4B6F" w:rsidP="005A4B6F">
      <w:pPr>
        <w:ind w:firstLine="720"/>
      </w:pPr>
    </w:p>
    <w:p w14:paraId="138922B4" w14:textId="71A1AF5D" w:rsidR="00E435C8" w:rsidRPr="00D91B95" w:rsidRDefault="00FF4A01" w:rsidP="00E435C8">
      <w:pPr>
        <w:pStyle w:val="Heading1"/>
        <w:rPr>
          <w:b/>
        </w:rPr>
      </w:pPr>
      <w:bookmarkStart w:id="28" w:name="_Toc24034677"/>
      <w:r w:rsidRPr="00D91B95">
        <w:rPr>
          <w:b/>
        </w:rPr>
        <w:t>INTODUCTION</w:t>
      </w:r>
      <w:bookmarkEnd w:id="28"/>
    </w:p>
    <w:p w14:paraId="0F050E70" w14:textId="77777777" w:rsidR="00EF0975" w:rsidRDefault="00EF0975" w:rsidP="00E435C8"/>
    <w:p w14:paraId="1A0BC9CC" w14:textId="3B495CB4" w:rsidR="001509D8" w:rsidRPr="00870619" w:rsidRDefault="00EF0975" w:rsidP="00E857CB">
      <w:pPr>
        <w:autoSpaceDE w:val="0"/>
        <w:autoSpaceDN w:val="0"/>
        <w:adjustRightInd w:val="0"/>
        <w:ind w:firstLine="720"/>
      </w:pPr>
      <w:r w:rsidRPr="00EF303A">
        <w:lastRenderedPageBreak/>
        <w:t>The</w:t>
      </w:r>
      <w:r w:rsidR="00210F65" w:rsidRPr="00EF303A">
        <w:t xml:space="preserve"> Sacramento-San Joaquin Delta (</w:t>
      </w:r>
      <w:r w:rsidR="00102F3A">
        <w:t xml:space="preserve">hereafter referred to as the </w:t>
      </w:r>
      <w:r w:rsidR="00210F65" w:rsidRPr="00AC0DDF">
        <w:t>Delta</w:t>
      </w:r>
      <w:r w:rsidR="00061BA3" w:rsidRPr="00AC0DDF">
        <w:t>)</w:t>
      </w:r>
      <w:r w:rsidRPr="00AC0DDF">
        <w:t xml:space="preserve"> is </w:t>
      </w:r>
      <w:r w:rsidR="00102F3A" w:rsidRPr="00AC0DDF">
        <w:t xml:space="preserve">part of the </w:t>
      </w:r>
      <w:r w:rsidRPr="00AC0DDF">
        <w:t>largest estuary on the west</w:t>
      </w:r>
      <w:r w:rsidR="00102F3A" w:rsidRPr="00AC0DDF">
        <w:t xml:space="preserve"> </w:t>
      </w:r>
      <w:r w:rsidRPr="00AC0DDF">
        <w:t xml:space="preserve">coast of North America </w:t>
      </w:r>
      <w:r w:rsidR="00210F65" w:rsidRPr="00AC0DDF">
        <w:t>covering an area of about</w:t>
      </w:r>
      <w:r w:rsidRPr="00AC0DDF">
        <w:t xml:space="preserve"> 2,984 km</w:t>
      </w:r>
      <w:r w:rsidRPr="00AC0DDF">
        <w:rPr>
          <w:vertAlign w:val="superscript"/>
        </w:rPr>
        <w:t>2</w:t>
      </w:r>
      <w:r w:rsidRPr="00AC0DDF">
        <w:t>. The</w:t>
      </w:r>
      <w:r w:rsidR="00210F65" w:rsidRPr="00AC0DDF">
        <w:t xml:space="preserve"> </w:t>
      </w:r>
      <w:r w:rsidRPr="00AC0DDF">
        <w:t xml:space="preserve">Delta is also a point of transfer of freshwater to cities and </w:t>
      </w:r>
      <w:r w:rsidRPr="00AC0DDF">
        <w:rPr>
          <w:rFonts w:cstheme="minorHAnsi"/>
        </w:rPr>
        <w:t>agricultural</w:t>
      </w:r>
      <w:r w:rsidRPr="00AC0DDF">
        <w:t xml:space="preserve"> regions</w:t>
      </w:r>
      <w:r w:rsidR="00210F65" w:rsidRPr="00AC0DDF">
        <w:t xml:space="preserve"> </w:t>
      </w:r>
      <w:r w:rsidRPr="00AC0DDF">
        <w:t>(</w:t>
      </w:r>
      <w:bookmarkStart w:id="29" w:name="_Hlk22470613"/>
      <w:r w:rsidRPr="00AC0DDF">
        <w:t>Templin and Cherry, 1997</w:t>
      </w:r>
      <w:bookmarkEnd w:id="29"/>
      <w:r w:rsidR="00210F65" w:rsidRPr="00AC0DDF">
        <w:t xml:space="preserve">, </w:t>
      </w:r>
      <w:ins w:id="30" w:author="Domagalski, Joseph L" w:date="2020-03-23T13:51:00Z">
        <w:r w:rsidR="00641A12" w:rsidRPr="00641A12">
          <w:t>https://water.ca.gov/Programs/State-Water-Project/Management/Water-Transfers</w:t>
        </w:r>
      </w:ins>
      <w:r w:rsidRPr="00AC0DDF">
        <w:t>).</w:t>
      </w:r>
      <w:r w:rsidR="00210F65" w:rsidRPr="00AC0DDF">
        <w:t xml:space="preserve"> About 2,024 km</w:t>
      </w:r>
      <w:r w:rsidR="00210F65" w:rsidRPr="00AC0DDF">
        <w:rPr>
          <w:vertAlign w:val="superscript"/>
        </w:rPr>
        <w:t>2</w:t>
      </w:r>
      <w:r w:rsidR="00210F65" w:rsidRPr="00AC0DDF">
        <w:t xml:space="preserve"> of the Delta is agricultural land and home to </w:t>
      </w:r>
      <w:r w:rsidR="00705B43" w:rsidRPr="00AC0DDF">
        <w:t xml:space="preserve">large number of </w:t>
      </w:r>
      <w:r w:rsidR="00210F65" w:rsidRPr="00AC0DDF">
        <w:t>species of bird</w:t>
      </w:r>
      <w:ins w:id="31" w:author="Kraus, Tamara" w:date="2019-12-31T10:18:00Z">
        <w:r w:rsidR="007F1B69">
          <w:t>s</w:t>
        </w:r>
      </w:ins>
      <w:r w:rsidR="00210F65" w:rsidRPr="00AC0DDF">
        <w:t>,</w:t>
      </w:r>
      <w:r w:rsidR="00705B43" w:rsidRPr="00AC0DDF">
        <w:t xml:space="preserve"> </w:t>
      </w:r>
      <w:r w:rsidR="00210F65" w:rsidRPr="00AC0DDF">
        <w:t>mammals, and fish</w:t>
      </w:r>
      <w:ins w:id="32" w:author="Domagalski, Joseph L" w:date="2020-03-19T10:21:00Z">
        <w:r w:rsidR="00812F37">
          <w:t xml:space="preserve">. </w:t>
        </w:r>
      </w:ins>
      <w:r w:rsidR="00705B43" w:rsidRPr="00AC0DDF">
        <w:rPr>
          <w:rStyle w:val="CommentReference"/>
        </w:rPr>
        <w:t xml:space="preserve"> </w:t>
      </w:r>
      <w:ins w:id="33" w:author="Domagalski, Joseph L" w:date="2020-03-16T12:26:00Z">
        <w:r w:rsidR="00E71722">
          <w:t xml:space="preserve">The Delta receives most of its freshwater input from the combined flows of the Sacramento and </w:t>
        </w:r>
      </w:ins>
      <w:ins w:id="34" w:author="Domagalski, Joseph L" w:date="2020-03-16T12:27:00Z">
        <w:r w:rsidR="00E71722">
          <w:t>San Joaquin Rivers which collectively drain 100,000 km</w:t>
        </w:r>
        <w:r w:rsidR="00E71722">
          <w:rPr>
            <w:vertAlign w:val="superscript"/>
          </w:rPr>
          <w:t>2</w:t>
        </w:r>
        <w:r w:rsidR="00E71722">
          <w:t xml:space="preserve"> of land.  </w:t>
        </w:r>
      </w:ins>
      <w:ins w:id="35" w:author="Domagalski, Joseph L" w:date="2020-03-16T12:33:00Z">
        <w:r w:rsidR="003A4B2D">
          <w:t xml:space="preserve">Water management </w:t>
        </w:r>
      </w:ins>
      <w:ins w:id="36" w:author="Domagalski, Joseph L" w:date="2020-03-18T09:12:00Z">
        <w:r w:rsidR="00F322E0">
          <w:t xml:space="preserve">for flow </w:t>
        </w:r>
      </w:ins>
      <w:ins w:id="37" w:author="Domagalski, Joseph L" w:date="2020-03-16T12:33:00Z">
        <w:r w:rsidR="003A4B2D">
          <w:t xml:space="preserve">and water quality require that </w:t>
        </w:r>
      </w:ins>
      <w:r w:rsidR="00F5350A" w:rsidRPr="00AC0DDF">
        <w:t>numerous</w:t>
      </w:r>
      <w:ins w:id="38" w:author="Domagalski, Joseph L" w:date="2020-03-18T09:12:00Z">
        <w:r w:rsidR="00F322E0">
          <w:t xml:space="preserve"> </w:t>
        </w:r>
      </w:ins>
      <w:r w:rsidR="00F5350A">
        <w:t>decisions need to be made</w:t>
      </w:r>
      <w:r w:rsidR="003A4B2D">
        <w:t>,</w:t>
      </w:r>
      <w:r w:rsidR="00F5350A">
        <w:t xml:space="preserve"> </w:t>
      </w:r>
      <w:r w:rsidR="008735CD">
        <w:t xml:space="preserve">many of them </w:t>
      </w:r>
      <w:r w:rsidR="00F5350A" w:rsidRPr="00870619">
        <w:t>daily</w:t>
      </w:r>
      <w:r w:rsidR="003A4B2D">
        <w:t>,</w:t>
      </w:r>
      <w:r w:rsidR="00F5350A" w:rsidRPr="00870619">
        <w:t xml:space="preserve"> regarding </w:t>
      </w:r>
      <w:r w:rsidR="00A30394">
        <w:t xml:space="preserve">reservoir releases, </w:t>
      </w:r>
      <w:r w:rsidR="00F5350A" w:rsidRPr="00870619">
        <w:t xml:space="preserve">diversions, aquatic species management, and environmental flows </w:t>
      </w:r>
      <w:ins w:id="39" w:author="Domagalski, Joseph L" w:date="2020-03-18T09:13:00Z">
        <w:r w:rsidR="00F322E0">
          <w:t xml:space="preserve">to protect water quality </w:t>
        </w:r>
      </w:ins>
      <w:r w:rsidR="00F5350A" w:rsidRPr="00870619">
        <w:t>(</w:t>
      </w:r>
      <w:proofErr w:type="spellStart"/>
      <w:r w:rsidR="00F5350A" w:rsidRPr="00870619">
        <w:t>Luoma</w:t>
      </w:r>
      <w:proofErr w:type="spellEnd"/>
      <w:r w:rsidR="00F5350A" w:rsidRPr="00870619">
        <w:t xml:space="preserve"> et al., 2015</w:t>
      </w:r>
      <w:ins w:id="40" w:author="Domagalski, Joseph L" w:date="2020-03-19T11:54:00Z">
        <w:r w:rsidR="007F5004">
          <w:t>, Norgaard et al., 2009</w:t>
        </w:r>
      </w:ins>
      <w:r w:rsidR="00F5350A" w:rsidRPr="00870619">
        <w:t>).</w:t>
      </w:r>
      <w:ins w:id="41" w:author="Domagalski, Joseph L" w:date="2020-03-19T10:52:00Z">
        <w:r w:rsidR="00483DAD">
          <w:t xml:space="preserve">  The hydrology of the Delta under natural conditions has been described by Fox et al., 2015.</w:t>
        </w:r>
      </w:ins>
    </w:p>
    <w:p w14:paraId="475716E9" w14:textId="3F340866" w:rsidR="00335277" w:rsidRDefault="001509D8" w:rsidP="00335277">
      <w:pPr>
        <w:autoSpaceDE w:val="0"/>
        <w:autoSpaceDN w:val="0"/>
        <w:adjustRightInd w:val="0"/>
        <w:ind w:firstLine="720"/>
        <w:rPr>
          <w:rFonts w:cstheme="minorHAnsi"/>
        </w:rPr>
      </w:pPr>
      <w:r w:rsidRPr="00870619">
        <w:t xml:space="preserve">In recent years, </w:t>
      </w:r>
      <w:r w:rsidR="00FD79C8" w:rsidRPr="00870619">
        <w:t xml:space="preserve">the </w:t>
      </w:r>
      <w:r w:rsidRPr="00870619">
        <w:t>forms of nutrients</w:t>
      </w:r>
      <w:ins w:id="42" w:author="Kraus, Tamara" w:date="2019-12-31T10:28:00Z">
        <w:r w:rsidR="00C45C58">
          <w:t xml:space="preserve"> and</w:t>
        </w:r>
      </w:ins>
      <w:r w:rsidR="00FD79C8" w:rsidRPr="00870619">
        <w:t xml:space="preserve"> nutrient stoichiometry</w:t>
      </w:r>
      <w:r w:rsidRPr="00870619">
        <w:t xml:space="preserve">, especially </w:t>
      </w:r>
      <w:r w:rsidR="00FD79C8" w:rsidRPr="00870619">
        <w:t xml:space="preserve">the relative amounts of </w:t>
      </w:r>
      <w:r w:rsidRPr="00870619">
        <w:t>ammoni</w:t>
      </w:r>
      <w:r w:rsidR="007F47C7" w:rsidRPr="00870619">
        <w:t xml:space="preserve">um </w:t>
      </w:r>
      <w:r w:rsidR="00A95337">
        <w:t>versus</w:t>
      </w:r>
      <w:r w:rsidR="007F47C7" w:rsidRPr="00870619">
        <w:t xml:space="preserve"> nitrate</w:t>
      </w:r>
      <w:r w:rsidR="00CC24E9">
        <w:t xml:space="preserve"> but also nitrogen versus phosphorus,</w:t>
      </w:r>
      <w:r w:rsidRPr="00870619">
        <w:t xml:space="preserve"> have been suggested as causing changes in primary productivity </w:t>
      </w:r>
      <w:ins w:id="43" w:author="Kraus, Tamara" w:date="2019-12-31T10:29:00Z">
        <w:r w:rsidR="009D3B90">
          <w:t xml:space="preserve">–particularly the </w:t>
        </w:r>
        <w:proofErr w:type="spellStart"/>
        <w:r w:rsidR="009D3B90">
          <w:t>abuan</w:t>
        </w:r>
      </w:ins>
      <w:ins w:id="44" w:author="Kraus, Tamara" w:date="2020-02-16T14:26:00Z">
        <w:r w:rsidR="00117A4C">
          <w:t>dan</w:t>
        </w:r>
      </w:ins>
      <w:ins w:id="45" w:author="Kraus, Tamara" w:date="2019-12-31T10:29:00Z">
        <w:r w:rsidR="009D3B90">
          <w:t>ce</w:t>
        </w:r>
        <w:proofErr w:type="spellEnd"/>
        <w:r w:rsidR="009D3B90">
          <w:t xml:space="preserve"> and species composition of phytoplankton –</w:t>
        </w:r>
      </w:ins>
      <w:r w:rsidR="00F52C28" w:rsidRPr="00870619">
        <w:t>which may affect food webs</w:t>
      </w:r>
      <w:r w:rsidRPr="00870619">
        <w:t xml:space="preserve"> in the Delta (</w:t>
      </w:r>
      <w:proofErr w:type="spellStart"/>
      <w:r w:rsidR="00875670" w:rsidRPr="00870619">
        <w:t>Glibert</w:t>
      </w:r>
      <w:proofErr w:type="spellEnd"/>
      <w:r w:rsidR="00875670" w:rsidRPr="00870619">
        <w:t xml:space="preserve">, 2010, Parker, et al., 2012).  </w:t>
      </w:r>
      <w:r w:rsidR="00BF4C66" w:rsidRPr="00870619">
        <w:t xml:space="preserve">The potential effects on the ecosystem from ammonium in wastewater discharge </w:t>
      </w:r>
      <w:r w:rsidR="007F47C7" w:rsidRPr="00870619">
        <w:t>prompted the California Central Valley Water Quality Control Board to issue new discharge requirements</w:t>
      </w:r>
      <w:r w:rsidR="0025784E" w:rsidRPr="00870619">
        <w:t xml:space="preserve"> for one of the largest dischargers of wastewater to the Delta, the Sacramento County Regional Sanitation District, hereafter </w:t>
      </w:r>
      <w:r w:rsidR="00FF4A01" w:rsidRPr="00870619">
        <w:t>referred to as</w:t>
      </w:r>
      <w:r w:rsidR="0025784E" w:rsidRPr="00870619">
        <w:t xml:space="preserve"> Regional San (</w:t>
      </w:r>
      <w:hyperlink r:id="rId11" w:history="1">
        <w:r w:rsidR="0025784E" w:rsidRPr="00870619">
          <w:t>https://www.regionalsan.com/echowater-project</w:t>
        </w:r>
      </w:hyperlink>
      <w:r w:rsidR="0025784E" w:rsidRPr="00870619">
        <w:t xml:space="preserve">). Mandated upgrades to the </w:t>
      </w:r>
      <w:r w:rsidR="00BF4C66" w:rsidRPr="00870619">
        <w:t xml:space="preserve">Regional San facility include biological nutrient removal which will remove </w:t>
      </w:r>
      <w:r w:rsidR="00A60EAC">
        <w:t>most of</w:t>
      </w:r>
      <w:r w:rsidR="00BF4C66" w:rsidRPr="00870619">
        <w:t xml:space="preserve"> the ammonium</w:t>
      </w:r>
      <w:ins w:id="46" w:author="Kraus, Tamara" w:date="2019-12-31T10:32:00Z">
        <w:r w:rsidR="008D191D">
          <w:t xml:space="preserve"> via nitrification</w:t>
        </w:r>
      </w:ins>
      <w:r w:rsidR="00BF4C66" w:rsidRPr="00870619">
        <w:t xml:space="preserve">, and </w:t>
      </w:r>
      <w:ins w:id="47" w:author="Domagalski, Joseph L" w:date="2020-03-16T12:38:00Z">
        <w:r w:rsidR="00B6194A">
          <w:t>a portion</w:t>
        </w:r>
      </w:ins>
      <w:ins w:id="48" w:author="Kraus, Tamara" w:date="2020-02-16T14:28:00Z">
        <w:r w:rsidR="002C3537">
          <w:t xml:space="preserve"> </w:t>
        </w:r>
      </w:ins>
      <w:r w:rsidR="00BF4C66" w:rsidRPr="00870619">
        <w:t>of the nitrate</w:t>
      </w:r>
      <w:r w:rsidR="008D191D">
        <w:t xml:space="preserve"> via </w:t>
      </w:r>
      <w:proofErr w:type="spellStart"/>
      <w:r w:rsidR="008D191D">
        <w:t>denitrication</w:t>
      </w:r>
      <w:proofErr w:type="spellEnd"/>
      <w:r w:rsidR="00BF4C66" w:rsidRPr="00870619">
        <w:t xml:space="preserve">. </w:t>
      </w:r>
      <w:r w:rsidR="003F0307" w:rsidRPr="00870619">
        <w:t xml:space="preserve">In addition, the </w:t>
      </w:r>
      <w:r w:rsidR="00146B85">
        <w:t xml:space="preserve"> upgrades may result in some</w:t>
      </w:r>
      <w:r w:rsidR="003F0307" w:rsidRPr="00870619">
        <w:t xml:space="preserve"> phosphorus removal (Yost</w:t>
      </w:r>
      <w:r w:rsidR="004C10B1" w:rsidRPr="00870619">
        <w:t>,</w:t>
      </w:r>
      <w:r w:rsidR="003F0307" w:rsidRPr="00870619">
        <w:t xml:space="preserve"> 2011)</w:t>
      </w:r>
      <w:ins w:id="49" w:author="Domagalski, Joseph L" w:date="2020-03-16T12:38:00Z">
        <w:r w:rsidR="00B6194A">
          <w:t xml:space="preserve">, although those </w:t>
        </w:r>
      </w:ins>
      <w:ins w:id="50" w:author="Domagalski, Joseph L" w:date="2020-03-16T12:40:00Z">
        <w:r w:rsidR="00EF4844">
          <w:t xml:space="preserve">are </w:t>
        </w:r>
      </w:ins>
      <w:ins w:id="51" w:author="Domagalski, Joseph L" w:date="2020-03-16T12:41:00Z">
        <w:r w:rsidR="00EF4844">
          <w:t>expected to</w:t>
        </w:r>
      </w:ins>
      <w:ins w:id="52" w:author="Domagalski, Joseph L" w:date="2020-03-16T12:38:00Z">
        <w:r w:rsidR="00B6194A">
          <w:t xml:space="preserve"> be minor</w:t>
        </w:r>
      </w:ins>
      <w:r w:rsidR="003F0307" w:rsidRPr="00870619">
        <w:t xml:space="preserve">. These </w:t>
      </w:r>
      <w:bookmarkStart w:id="53" w:name="_Hlk24019485"/>
      <w:r w:rsidR="003F0307" w:rsidRPr="00870619">
        <w:t xml:space="preserve">upgrades are expected to significantly decrease nutrients load to the Delta to about 99% annual decrease in ammonium, and 75% annual decrease in </w:t>
      </w:r>
      <w:r w:rsidR="005209BC" w:rsidRPr="00870619">
        <w:t>dissolved inorganic nitrogen, mainly nitrate</w:t>
      </w:r>
      <w:r w:rsidR="003F0307" w:rsidRPr="00870619">
        <w:t xml:space="preserve"> (</w:t>
      </w:r>
      <w:proofErr w:type="spellStart"/>
      <w:r w:rsidR="00C6280B" w:rsidRPr="00870619">
        <w:t>Krich</w:t>
      </w:r>
      <w:proofErr w:type="spellEnd"/>
      <w:r w:rsidR="00C6280B" w:rsidRPr="00870619">
        <w:t>-Brinton</w:t>
      </w:r>
      <w:r w:rsidR="004C10B1" w:rsidRPr="00870619">
        <w:t xml:space="preserve"> et al.,</w:t>
      </w:r>
      <w:r w:rsidR="00987A1B">
        <w:t xml:space="preserve"> </w:t>
      </w:r>
      <w:r w:rsidR="00C6280B" w:rsidRPr="00870619">
        <w:t>2012</w:t>
      </w:r>
      <w:r w:rsidR="004C10B1" w:rsidRPr="00870619">
        <w:t>,</w:t>
      </w:r>
      <w:r w:rsidR="00C6280B" w:rsidRPr="00870619">
        <w:t xml:space="preserve"> </w:t>
      </w:r>
      <w:proofErr w:type="spellStart"/>
      <w:r w:rsidR="003F0307" w:rsidRPr="00870619">
        <w:t>Krich</w:t>
      </w:r>
      <w:proofErr w:type="spellEnd"/>
      <w:r w:rsidR="00987A1B">
        <w:t>-</w:t>
      </w:r>
      <w:r w:rsidR="003F0307" w:rsidRPr="00870619">
        <w:t>Briton,</w:t>
      </w:r>
      <w:r w:rsidR="006A37F5">
        <w:t xml:space="preserve"> </w:t>
      </w:r>
      <w:r w:rsidR="003F0307" w:rsidRPr="00870619">
        <w:t>2017).</w:t>
      </w:r>
      <w:r w:rsidR="001078C4" w:rsidRPr="00870619">
        <w:t xml:space="preserve"> </w:t>
      </w:r>
      <w:bookmarkEnd w:id="53"/>
      <w:r w:rsidR="00BF4C66" w:rsidRPr="00870619">
        <w:rPr>
          <w:rFonts w:cstheme="minorHAnsi"/>
        </w:rPr>
        <w:t xml:space="preserve">The treatment plant upgrades will result in a substantial decrease in the amount of nitrogen entering the Delta and may in itself result in ecosystem changes </w:t>
      </w:r>
      <w:r w:rsidR="00F6737D" w:rsidRPr="00870619">
        <w:rPr>
          <w:rFonts w:cstheme="minorHAnsi"/>
        </w:rPr>
        <w:t>(</w:t>
      </w:r>
      <w:hyperlink r:id="rId12" w:history="1">
        <w:r w:rsidR="00BB2346" w:rsidRPr="00870619">
          <w:rPr>
            <w:rStyle w:val="Hyperlink"/>
            <w:rFonts w:cstheme="minorHAnsi"/>
          </w:rPr>
          <w:t>https://www.regionalsan.com/echowater-project</w:t>
        </w:r>
      </w:hyperlink>
      <w:r w:rsidR="00F6737D" w:rsidRPr="00870619">
        <w:rPr>
          <w:rFonts w:cstheme="minorHAnsi"/>
        </w:rPr>
        <w:t>).</w:t>
      </w:r>
      <w:ins w:id="54" w:author="Kraus, Tamara" w:date="2019-12-31T10:35:00Z">
        <w:r w:rsidR="00A87BDD">
          <w:rPr>
            <w:rFonts w:cstheme="minorHAnsi"/>
          </w:rPr>
          <w:t xml:space="preserve"> </w:t>
        </w:r>
      </w:ins>
      <w:r w:rsidR="00BB2346" w:rsidRPr="00870619">
        <w:rPr>
          <w:rFonts w:cstheme="minorHAnsi"/>
        </w:rPr>
        <w:t>Other treatment plants that discharge</w:t>
      </w:r>
      <w:r w:rsidR="00BB2346">
        <w:rPr>
          <w:rFonts w:cstheme="minorHAnsi"/>
        </w:rPr>
        <w:t xml:space="preserve"> to the Delta waters are also upgrading their facilities or management of their effluents.  These include the Modesto Water Quality Control facility, the Turlock Regional Water Quality Control facility and the Stockton Regional Wastewater Control </w:t>
      </w:r>
      <w:r w:rsidR="00BB2346" w:rsidRPr="00870619">
        <w:rPr>
          <w:rFonts w:cstheme="minorHAnsi"/>
        </w:rPr>
        <w:t>facility</w:t>
      </w:r>
      <w:r w:rsidR="00335277" w:rsidRPr="00870619">
        <w:rPr>
          <w:rFonts w:cstheme="minorHAnsi"/>
        </w:rPr>
        <w:t xml:space="preserve"> (figure 1)</w:t>
      </w:r>
      <w:r w:rsidR="00BB2346" w:rsidRPr="00870619">
        <w:rPr>
          <w:rFonts w:cstheme="minorHAnsi"/>
        </w:rPr>
        <w:t>.</w:t>
      </w:r>
      <w:r w:rsidR="00BB2346">
        <w:rPr>
          <w:rFonts w:cstheme="minorHAnsi"/>
        </w:rPr>
        <w:t xml:space="preserve"> </w:t>
      </w:r>
    </w:p>
    <w:p w14:paraId="229DA117" w14:textId="4A330B91" w:rsidR="002A6729" w:rsidRPr="00335277" w:rsidRDefault="006643E2" w:rsidP="00335277">
      <w:pPr>
        <w:autoSpaceDE w:val="0"/>
        <w:autoSpaceDN w:val="0"/>
        <w:adjustRightInd w:val="0"/>
        <w:ind w:firstLine="720"/>
      </w:pPr>
      <w:r w:rsidRPr="008216D9">
        <w:rPr>
          <w:rFonts w:cstheme="minorHAnsi"/>
        </w:rPr>
        <w:t>O</w:t>
      </w:r>
      <w:r w:rsidR="002602D7" w:rsidRPr="008216D9">
        <w:rPr>
          <w:rFonts w:cstheme="minorHAnsi"/>
        </w:rPr>
        <w:t>nce these upgrades are operational, there will be a change in the amount of inorganic nitrogen entering the Delta</w:t>
      </w:r>
      <w:ins w:id="55" w:author="Domagalski, Joseph L" w:date="2020-03-25T12:10:00Z">
        <w:r w:rsidR="0047546E">
          <w:rPr>
            <w:rFonts w:cstheme="minorHAnsi"/>
          </w:rPr>
          <w:t xml:space="preserve">, especially the </w:t>
        </w:r>
        <w:proofErr w:type="spellStart"/>
        <w:r w:rsidR="0047546E">
          <w:rPr>
            <w:rFonts w:cstheme="minorHAnsi"/>
          </w:rPr>
          <w:t>Noth</w:t>
        </w:r>
        <w:proofErr w:type="spellEnd"/>
        <w:r w:rsidR="0047546E">
          <w:rPr>
            <w:rFonts w:cstheme="minorHAnsi"/>
          </w:rPr>
          <w:t xml:space="preserve"> Delta</w:t>
        </w:r>
      </w:ins>
      <w:r w:rsidR="002602D7" w:rsidRPr="008216D9">
        <w:rPr>
          <w:rFonts w:cstheme="minorHAnsi"/>
        </w:rPr>
        <w:t xml:space="preserve">.  Ongoing research is attempting to understand how these changes may affect the Delta </w:t>
      </w:r>
      <w:r w:rsidR="002602D7" w:rsidRPr="00870619">
        <w:rPr>
          <w:rFonts w:cstheme="minorHAnsi"/>
        </w:rPr>
        <w:t>ecosystem (Richey et al., 2018).</w:t>
      </w:r>
      <w:r w:rsidR="002602D7" w:rsidRPr="008216D9">
        <w:rPr>
          <w:rFonts w:cstheme="minorHAnsi"/>
        </w:rPr>
        <w:t xml:space="preserve"> </w:t>
      </w:r>
      <w:r w:rsidR="009F4519" w:rsidRPr="008216D9">
        <w:rPr>
          <w:rFonts w:cstheme="minorHAnsi"/>
        </w:rPr>
        <w:t>To better understand the future effects of these p</w:t>
      </w:r>
      <w:r w:rsidR="00ED52B3" w:rsidRPr="008216D9">
        <w:rPr>
          <w:rFonts w:cstheme="minorHAnsi"/>
        </w:rPr>
        <w:t xml:space="preserve">laned changes </w:t>
      </w:r>
      <w:r w:rsidR="009F4519" w:rsidRPr="008216D9">
        <w:rPr>
          <w:rFonts w:cstheme="minorHAnsi"/>
        </w:rPr>
        <w:t>on</w:t>
      </w:r>
      <w:r w:rsidR="00ED52B3" w:rsidRPr="008216D9">
        <w:rPr>
          <w:rFonts w:cstheme="minorHAnsi"/>
        </w:rPr>
        <w:t xml:space="preserve"> nutrient </w:t>
      </w:r>
      <w:r w:rsidR="009F4519" w:rsidRPr="008216D9">
        <w:rPr>
          <w:rFonts w:cstheme="minorHAnsi"/>
        </w:rPr>
        <w:t>availability and transport to the</w:t>
      </w:r>
      <w:r w:rsidR="00ED52B3" w:rsidRPr="008216D9">
        <w:rPr>
          <w:rFonts w:cstheme="minorHAnsi"/>
        </w:rPr>
        <w:t xml:space="preserve"> Delta</w:t>
      </w:r>
      <w:ins w:id="56" w:author="Domagalski, Joseph L" w:date="2020-03-18T09:21:00Z">
        <w:r w:rsidR="00C10E14">
          <w:rPr>
            <w:rFonts w:cstheme="minorHAnsi"/>
          </w:rPr>
          <w:t>,</w:t>
        </w:r>
      </w:ins>
      <w:r w:rsidR="00ED52B3" w:rsidRPr="008216D9">
        <w:rPr>
          <w:rFonts w:cstheme="minorHAnsi"/>
        </w:rPr>
        <w:t xml:space="preserve"> </w:t>
      </w:r>
      <w:r w:rsidR="009F4519" w:rsidRPr="008216D9">
        <w:rPr>
          <w:rFonts w:cstheme="minorHAnsi"/>
        </w:rPr>
        <w:t xml:space="preserve">historical nutrient loads and trends in the Sacramento and San Joaquin Rivers upstream of </w:t>
      </w:r>
      <w:r w:rsidR="00A53449" w:rsidRPr="008216D9">
        <w:rPr>
          <w:rFonts w:cstheme="minorHAnsi"/>
        </w:rPr>
        <w:t>these</w:t>
      </w:r>
      <w:r w:rsidR="00E62F09" w:rsidRPr="008216D9">
        <w:rPr>
          <w:rFonts w:cstheme="minorHAnsi"/>
        </w:rPr>
        <w:t xml:space="preserve"> Delta</w:t>
      </w:r>
      <w:r w:rsidR="009F4519" w:rsidRPr="008216D9">
        <w:rPr>
          <w:rFonts w:cstheme="minorHAnsi"/>
        </w:rPr>
        <w:t xml:space="preserve"> facilities</w:t>
      </w:r>
      <w:ins w:id="57" w:author="Domagalski, Joseph L" w:date="2020-03-18T09:21:00Z">
        <w:r w:rsidR="00C10E14">
          <w:rPr>
            <w:rFonts w:cstheme="minorHAnsi"/>
          </w:rPr>
          <w:t xml:space="preserve"> were evaluated</w:t>
        </w:r>
      </w:ins>
      <w:ins w:id="58" w:author="Domagalski, Joseph L" w:date="2020-03-24T16:12:00Z">
        <w:r w:rsidR="008B1B72">
          <w:rPr>
            <w:rFonts w:cstheme="minorHAnsi"/>
          </w:rPr>
          <w:t xml:space="preserve">. </w:t>
        </w:r>
      </w:ins>
      <w:ins w:id="59" w:author="Domagalski, Joseph L" w:date="2020-03-15T16:50:00Z">
        <w:r w:rsidR="00FC1C20">
          <w:rPr>
            <w:rFonts w:cstheme="minorHAnsi"/>
          </w:rPr>
          <w:t xml:space="preserve"> </w:t>
        </w:r>
      </w:ins>
      <w:ins w:id="60" w:author="Domagalski, Joseph L" w:date="2020-03-24T16:12:00Z">
        <w:r w:rsidR="008B1B72">
          <w:rPr>
            <w:rFonts w:cstheme="minorHAnsi"/>
          </w:rPr>
          <w:t>T</w:t>
        </w:r>
      </w:ins>
      <w:ins w:id="61" w:author="Domagalski, Joseph L" w:date="2020-03-15T16:51:00Z">
        <w:r w:rsidR="00FC1C20">
          <w:rPr>
            <w:rFonts w:cstheme="minorHAnsi"/>
          </w:rPr>
          <w:t xml:space="preserve">he upstream sources provide </w:t>
        </w:r>
      </w:ins>
      <w:ins w:id="62" w:author="Domagalski, Joseph L" w:date="2020-03-15T16:52:00Z">
        <w:r w:rsidR="00FC1C20">
          <w:rPr>
            <w:rFonts w:cstheme="minorHAnsi"/>
          </w:rPr>
          <w:t>a large load</w:t>
        </w:r>
      </w:ins>
      <w:ins w:id="63" w:author="Domagalski, Joseph L" w:date="2020-03-15T16:51:00Z">
        <w:r w:rsidR="00FC1C20">
          <w:rPr>
            <w:rFonts w:cstheme="minorHAnsi"/>
          </w:rPr>
          <w:t xml:space="preserve"> of the nitrogen and phosphorus in various forms</w:t>
        </w:r>
      </w:ins>
      <w:ins w:id="64" w:author="Domagalski, Joseph L" w:date="2020-03-24T16:13:00Z">
        <w:r w:rsidR="008B1B72">
          <w:rPr>
            <w:rFonts w:cstheme="minorHAnsi"/>
          </w:rPr>
          <w:t xml:space="preserve">, and the nutrient chemistry of each river will have an effect on the forms of nutrients and respective ratios of nutrients entering the </w:t>
        </w:r>
      </w:ins>
      <w:ins w:id="65" w:author="Domagalski, Joseph L" w:date="2020-03-24T16:14:00Z">
        <w:r w:rsidR="008B1B72">
          <w:rPr>
            <w:rFonts w:cstheme="minorHAnsi"/>
          </w:rPr>
          <w:t>North and South Delta</w:t>
        </w:r>
      </w:ins>
      <w:ins w:id="66" w:author="Domagalski, Joseph L" w:date="2020-03-25T12:11:00Z">
        <w:r w:rsidR="009415BB">
          <w:rPr>
            <w:rFonts w:cstheme="minorHAnsi"/>
          </w:rPr>
          <w:t xml:space="preserve"> before being altered by wastewater effluent</w:t>
        </w:r>
      </w:ins>
      <w:r w:rsidR="00E62F09" w:rsidRPr="008216D9">
        <w:rPr>
          <w:rFonts w:cstheme="minorHAnsi"/>
        </w:rPr>
        <w:t xml:space="preserve">. </w:t>
      </w:r>
      <w:r w:rsidR="009F4519" w:rsidRPr="008216D9">
        <w:rPr>
          <w:rFonts w:cstheme="minorHAnsi"/>
        </w:rPr>
        <w:t xml:space="preserve"> </w:t>
      </w:r>
      <w:ins w:id="67" w:author="Domagalski, Joseph L" w:date="2020-03-18T09:22:00Z">
        <w:r w:rsidR="00C10E14">
          <w:rPr>
            <w:rFonts w:cstheme="minorHAnsi"/>
          </w:rPr>
          <w:t xml:space="preserve">Understanding these </w:t>
        </w:r>
      </w:ins>
      <w:ins w:id="68" w:author="Domagalski, Joseph L" w:date="2020-03-24T16:14:00Z">
        <w:r w:rsidR="008B1B72">
          <w:rPr>
            <w:rFonts w:cstheme="minorHAnsi"/>
          </w:rPr>
          <w:t xml:space="preserve">concentrations, loads, and </w:t>
        </w:r>
      </w:ins>
      <w:ins w:id="69" w:author="Domagalski, Joseph L" w:date="2020-03-18T09:22:00Z">
        <w:r w:rsidR="00C10E14">
          <w:rPr>
            <w:rFonts w:cstheme="minorHAnsi"/>
          </w:rPr>
          <w:t>sources of nutrients and their forms</w:t>
        </w:r>
      </w:ins>
      <w:ins w:id="70" w:author="Domagalski, Joseph L" w:date="2020-03-25T12:11:00Z">
        <w:r w:rsidR="009415BB">
          <w:rPr>
            <w:rFonts w:cstheme="minorHAnsi"/>
          </w:rPr>
          <w:t xml:space="preserve">, </w:t>
        </w:r>
      </w:ins>
      <w:ins w:id="71" w:author="Domagalski, Joseph L" w:date="2020-03-18T09:22:00Z">
        <w:r w:rsidR="00C10E14">
          <w:rPr>
            <w:rFonts w:cstheme="minorHAnsi"/>
          </w:rPr>
          <w:t xml:space="preserve"> may be useful for future decisions on ecosystem management of the De</w:t>
        </w:r>
      </w:ins>
      <w:ins w:id="72" w:author="Domagalski, Joseph L" w:date="2020-03-18T09:23:00Z">
        <w:r w:rsidR="00C10E14">
          <w:rPr>
            <w:rFonts w:cstheme="minorHAnsi"/>
          </w:rPr>
          <w:t xml:space="preserve">lta. </w:t>
        </w:r>
      </w:ins>
      <w:r w:rsidR="00E62F09" w:rsidRPr="008216D9">
        <w:rPr>
          <w:rFonts w:cstheme="minorHAnsi"/>
        </w:rPr>
        <w:t>A multi-year record of monitoring data</w:t>
      </w:r>
      <w:ins w:id="73" w:author="Kraus, Tamara" w:date="2020-02-16T14:37:00Z">
        <w:r w:rsidR="007C230D">
          <w:rPr>
            <w:rFonts w:cstheme="minorHAnsi"/>
          </w:rPr>
          <w:t xml:space="preserve"> </w:t>
        </w:r>
        <w:r w:rsidR="003B0C44">
          <w:rPr>
            <w:rFonts w:cstheme="minorHAnsi"/>
          </w:rPr>
          <w:t>(1970-2019)</w:t>
        </w:r>
      </w:ins>
      <w:r w:rsidR="00E62F09" w:rsidRPr="008216D9">
        <w:rPr>
          <w:rFonts w:cstheme="minorHAnsi"/>
        </w:rPr>
        <w:t xml:space="preserve"> </w:t>
      </w:r>
      <w:r w:rsidR="00350A33" w:rsidRPr="008216D9">
        <w:rPr>
          <w:rFonts w:cstheme="minorHAnsi"/>
        </w:rPr>
        <w:t>is</w:t>
      </w:r>
      <w:r w:rsidR="00E62F09" w:rsidRPr="008216D9">
        <w:rPr>
          <w:rFonts w:cstheme="minorHAnsi"/>
        </w:rPr>
        <w:t xml:space="preserve"> available for the v</w:t>
      </w:r>
      <w:r w:rsidR="00890CAA" w:rsidRPr="008216D9">
        <w:rPr>
          <w:rFonts w:cstheme="minorHAnsi"/>
        </w:rPr>
        <w:t>arious forms of nitrogen</w:t>
      </w:r>
      <w:r w:rsidR="00890CAA" w:rsidRPr="00EF303A">
        <w:t xml:space="preserve"> and phosphorus </w:t>
      </w:r>
      <w:r w:rsidR="00E62F09">
        <w:t>at</w:t>
      </w:r>
      <w:r w:rsidR="00953481" w:rsidRPr="00EF303A">
        <w:t xml:space="preserve"> two</w:t>
      </w:r>
      <w:r w:rsidR="00E62F09">
        <w:t xml:space="preserve"> location</w:t>
      </w:r>
      <w:r w:rsidR="00953481" w:rsidRPr="00EF303A">
        <w:t xml:space="preserve">s, the </w:t>
      </w:r>
      <w:r w:rsidR="00953481" w:rsidRPr="00EF303A">
        <w:lastRenderedPageBreak/>
        <w:t xml:space="preserve">Sacramento River at Freeport and San Joaquin River </w:t>
      </w:r>
      <w:r w:rsidR="00335277">
        <w:t>near</w:t>
      </w:r>
      <w:r w:rsidR="00953481" w:rsidRPr="00EF303A">
        <w:t xml:space="preserve"> </w:t>
      </w:r>
      <w:proofErr w:type="spellStart"/>
      <w:r w:rsidR="00953481" w:rsidRPr="00870619">
        <w:t>Vernalis</w:t>
      </w:r>
      <w:proofErr w:type="spellEnd"/>
      <w:r w:rsidR="00E62F09" w:rsidRPr="00870619">
        <w:t xml:space="preserve"> (figure 1).</w:t>
      </w:r>
      <w:r w:rsidR="00497270">
        <w:t xml:space="preserve"> </w:t>
      </w:r>
      <w:r w:rsidR="00890CAA" w:rsidRPr="00EF303A">
        <w:t xml:space="preserve"> </w:t>
      </w:r>
      <w:ins w:id="74" w:author="Domagalski, Joseph L" w:date="2020-03-16T12:48:00Z">
        <w:r w:rsidR="00CB0F5A">
          <w:t>These two rivers provide most of t</w:t>
        </w:r>
      </w:ins>
      <w:ins w:id="75" w:author="Domagalski, Joseph L" w:date="2020-03-16T12:49:00Z">
        <w:r w:rsidR="00CB0F5A">
          <w:t xml:space="preserve">he freshwater to the Delta and drain large watersheds with complex land uses including agriculture, urban, and natural. </w:t>
        </w:r>
      </w:ins>
      <w:ins w:id="76" w:author="Domagalski, Joseph L" w:date="2020-03-16T12:55:00Z">
        <w:r w:rsidR="00A95780">
          <w:t xml:space="preserve"> Information </w:t>
        </w:r>
      </w:ins>
      <w:r w:rsidR="00D2732A">
        <w:t>from these two sites</w:t>
      </w:r>
      <w:ins w:id="77" w:author="Domagalski, Joseph L" w:date="2020-03-16T12:55:00Z">
        <w:r w:rsidR="00A95780">
          <w:t xml:space="preserve"> and the up</w:t>
        </w:r>
      </w:ins>
      <w:ins w:id="78" w:author="Domagalski, Joseph L" w:date="2020-03-16T12:56:00Z">
        <w:r w:rsidR="00A95780">
          <w:t>stream watersheds</w:t>
        </w:r>
      </w:ins>
      <w:r w:rsidR="00D2732A">
        <w:t xml:space="preserve"> </w:t>
      </w:r>
      <w:r w:rsidR="00332EA5">
        <w:t>w</w:t>
      </w:r>
      <w:ins w:id="79" w:author="Kraus, Tamara" w:date="2019-12-31T10:43:00Z">
        <w:r w:rsidR="00332EA5">
          <w:t>ere</w:t>
        </w:r>
      </w:ins>
      <w:r w:rsidR="00D2732A">
        <w:t xml:space="preserve"> </w:t>
      </w:r>
      <w:r w:rsidR="00D2732A" w:rsidRPr="003E3A3B">
        <w:t xml:space="preserve">used to evaluate historical nutrients sources, </w:t>
      </w:r>
      <w:r w:rsidR="00003A34">
        <w:t xml:space="preserve">the </w:t>
      </w:r>
      <w:r w:rsidR="00FC1C20">
        <w:t xml:space="preserve">upstream </w:t>
      </w:r>
      <w:r w:rsidR="00D2732A" w:rsidRPr="003E3A3B">
        <w:t>spatial distribution</w:t>
      </w:r>
      <w:r w:rsidR="00FC1C20">
        <w:t xml:space="preserve"> of </w:t>
      </w:r>
      <w:r w:rsidR="00CB0F5A">
        <w:t xml:space="preserve">nutrient </w:t>
      </w:r>
      <w:r w:rsidR="00FC1C20">
        <w:t>sources</w:t>
      </w:r>
      <w:r w:rsidR="00003A34">
        <w:t xml:space="preserve"> throughout the watersheds</w:t>
      </w:r>
      <w:r w:rsidR="00D2732A" w:rsidRPr="003E3A3B">
        <w:t xml:space="preserve">, and transport of nutrients to the Delta </w:t>
      </w:r>
      <w:ins w:id="80" w:author="Domagalski, Joseph L" w:date="2020-03-16T12:52:00Z">
        <w:r w:rsidR="00003A34">
          <w:t>along the river courses</w:t>
        </w:r>
      </w:ins>
      <w:r w:rsidR="00D2732A" w:rsidRPr="003E3A3B">
        <w:t xml:space="preserve">. </w:t>
      </w:r>
      <w:r w:rsidR="00D23E12">
        <w:t xml:space="preserve">The </w:t>
      </w:r>
      <w:r w:rsidR="00A53449">
        <w:t>long-term</w:t>
      </w:r>
      <w:r w:rsidR="00D23E12">
        <w:t xml:space="preserve"> record of </w:t>
      </w:r>
      <w:r w:rsidR="00350A33">
        <w:t xml:space="preserve">discrete </w:t>
      </w:r>
      <w:r w:rsidR="00D23E12">
        <w:t xml:space="preserve">data collection </w:t>
      </w:r>
      <w:ins w:id="81" w:author="Kraus, Tamara" w:date="2019-12-31T10:44:00Z">
        <w:r w:rsidR="00DF4B12">
          <w:t>was</w:t>
        </w:r>
      </w:ins>
      <w:r w:rsidR="00D23E12">
        <w:t xml:space="preserve"> supplemented with a smaller record of high frequency </w:t>
      </w:r>
      <w:ins w:id="82" w:author="Kraus, Tamara" w:date="2020-02-16T14:38:00Z">
        <w:r w:rsidR="00587860">
          <w:t xml:space="preserve">(15-minute) </w:t>
        </w:r>
      </w:ins>
      <w:r w:rsidR="00D23E12">
        <w:t>monitoring</w:t>
      </w:r>
      <w:ins w:id="83" w:author="Kraus, Tamara" w:date="2020-02-16T14:39:00Z">
        <w:r w:rsidR="003436DE">
          <w:t xml:space="preserve"> data</w:t>
        </w:r>
      </w:ins>
      <w:r w:rsidR="00D23E12">
        <w:t xml:space="preserve"> for nitrate at the Sacramento River at Freeport site</w:t>
      </w:r>
      <w:ins w:id="84" w:author="Kraus, Tamara" w:date="2019-12-31T10:41:00Z">
        <w:r w:rsidR="00B22D8B">
          <w:t xml:space="preserve"> (20</w:t>
        </w:r>
      </w:ins>
      <w:ins w:id="85" w:author="Domagalski, Joseph L" w:date="2020-03-16T12:57:00Z">
        <w:r w:rsidR="00563F50">
          <w:t>14</w:t>
        </w:r>
      </w:ins>
      <w:r w:rsidR="00B22D8B">
        <w:t xml:space="preserve"> to 2019)</w:t>
      </w:r>
      <w:r w:rsidR="00D23E12">
        <w:t xml:space="preserve">.  The longer record of discrete sampling </w:t>
      </w:r>
      <w:r w:rsidR="00D2732A" w:rsidRPr="003E3A3B">
        <w:t>capture</w:t>
      </w:r>
      <w:r w:rsidR="00D23E12">
        <w:t>s</w:t>
      </w:r>
      <w:r w:rsidR="00D2732A" w:rsidRPr="003E3A3B">
        <w:t xml:space="preserve"> </w:t>
      </w:r>
      <w:r w:rsidR="00D23E12">
        <w:t xml:space="preserve">various </w:t>
      </w:r>
      <w:r w:rsidR="00325406">
        <w:t xml:space="preserve">weather conditions </w:t>
      </w:r>
      <w:r w:rsidR="00D23E12">
        <w:t>including</w:t>
      </w:r>
      <w:r w:rsidR="00D2732A" w:rsidRPr="003E3A3B">
        <w:t xml:space="preserve"> wet years (1997</w:t>
      </w:r>
      <w:ins w:id="86" w:author="Domagalski, Joseph L" w:date="2020-03-16T13:41:00Z">
        <w:r w:rsidR="00543D1E">
          <w:t>, 2017</w:t>
        </w:r>
      </w:ins>
      <w:r w:rsidR="00D2732A" w:rsidRPr="003E3A3B">
        <w:t>)</w:t>
      </w:r>
      <w:r w:rsidR="00D23E12">
        <w:t xml:space="preserve"> and </w:t>
      </w:r>
      <w:r w:rsidR="00D2732A" w:rsidRPr="003E3A3B">
        <w:t xml:space="preserve">drought years (2012-2016). </w:t>
      </w:r>
      <w:r w:rsidR="00D2732A" w:rsidRPr="001A5D7D">
        <w:t xml:space="preserve">Trend estimation </w:t>
      </w:r>
      <w:r w:rsidR="004648D9" w:rsidRPr="001A5D7D">
        <w:t>was completed f</w:t>
      </w:r>
      <w:r w:rsidR="004648D9">
        <w:t>or</w:t>
      </w:r>
      <w:r w:rsidR="00D23E12">
        <w:t xml:space="preserve"> </w:t>
      </w:r>
      <w:proofErr w:type="spellStart"/>
      <w:r w:rsidR="00D23E12">
        <w:t>Kjeldahl</w:t>
      </w:r>
      <w:proofErr w:type="spellEnd"/>
      <w:r w:rsidR="00D23E12">
        <w:t xml:space="preserve"> nitrogen</w:t>
      </w:r>
      <w:r w:rsidR="00D2732A" w:rsidRPr="003E3A3B">
        <w:t xml:space="preserve">, </w:t>
      </w:r>
      <w:r w:rsidR="006B4E4F">
        <w:t xml:space="preserve">nitrite plus </w:t>
      </w:r>
      <w:r w:rsidR="00D2732A" w:rsidRPr="003E3A3B">
        <w:t>nitrate (</w:t>
      </w:r>
      <w:r w:rsidR="006B4E4F">
        <w:t>NO</w:t>
      </w:r>
      <w:r w:rsidR="006B4E4F">
        <w:rPr>
          <w:vertAlign w:val="subscript"/>
        </w:rPr>
        <w:t>2</w:t>
      </w:r>
      <w:r w:rsidR="006B4E4F">
        <w:t xml:space="preserve"> and </w:t>
      </w:r>
      <w:r w:rsidR="00D2732A" w:rsidRPr="003E3A3B">
        <w:t>NO</w:t>
      </w:r>
      <w:r w:rsidR="00D2732A" w:rsidRPr="00E857CB">
        <w:rPr>
          <w:vertAlign w:val="subscript"/>
        </w:rPr>
        <w:t>3</w:t>
      </w:r>
      <w:r w:rsidR="00D2732A" w:rsidRPr="003E3A3B">
        <w:t>)</w:t>
      </w:r>
      <w:r w:rsidR="001F0B27">
        <w:t xml:space="preserve"> hereafter referred to as nitrate because of mostly low concentrations of nitrite</w:t>
      </w:r>
      <w:r w:rsidR="00D2732A" w:rsidRPr="003E3A3B">
        <w:t xml:space="preserve">, </w:t>
      </w:r>
      <w:r w:rsidR="003119BA">
        <w:t>a</w:t>
      </w:r>
      <w:r w:rsidR="003119BA" w:rsidRPr="00933A14">
        <w:t>mmonium</w:t>
      </w:r>
      <w:r w:rsidR="006B4E4F">
        <w:t>(NH</w:t>
      </w:r>
      <w:r w:rsidR="006B4E4F" w:rsidRPr="00ED54CB">
        <w:rPr>
          <w:vertAlign w:val="subscript"/>
        </w:rPr>
        <w:t>4</w:t>
      </w:r>
      <w:r w:rsidR="006B4E4F">
        <w:t>),</w:t>
      </w:r>
      <w:r w:rsidR="00D2732A" w:rsidRPr="003E3A3B">
        <w:t xml:space="preserve"> </w:t>
      </w:r>
      <w:r w:rsidR="00563F50">
        <w:t xml:space="preserve">total nitrogen (TN) </w:t>
      </w:r>
      <w:r w:rsidR="006B4E4F">
        <w:t>o</w:t>
      </w:r>
      <w:r w:rsidR="00D2732A" w:rsidRPr="003E3A3B">
        <w:t>rthophosphate (</w:t>
      </w:r>
      <w:r w:rsidR="00325406">
        <w:t>OP</w:t>
      </w:r>
      <w:r w:rsidR="00D2732A" w:rsidRPr="003E3A3B">
        <w:t xml:space="preserve">) and total phosphorus </w:t>
      </w:r>
      <w:r w:rsidR="00325406">
        <w:t xml:space="preserve">(TP) </w:t>
      </w:r>
      <w:r w:rsidR="00D2732A" w:rsidRPr="003E3A3B">
        <w:t>allowing managers to understand the watershed contribution of various forms of bioavailable nutrients</w:t>
      </w:r>
      <w:r w:rsidR="00350A33">
        <w:t>, as these enter the Delta and provide the nutrients for aquatic food webs</w:t>
      </w:r>
      <w:r w:rsidR="00D2732A" w:rsidRPr="003E3A3B">
        <w:t>.</w:t>
      </w:r>
      <w:r w:rsidR="001509C4">
        <w:t xml:space="preserve"> </w:t>
      </w:r>
    </w:p>
    <w:p w14:paraId="57CFAB88" w14:textId="432E9CE3" w:rsidR="006643E2" w:rsidRPr="00FC1C20" w:rsidRDefault="006643E2">
      <w:pPr>
        <w:pStyle w:val="Default"/>
        <w:ind w:firstLine="720"/>
        <w:rPr>
          <w:rFonts w:asciiTheme="minorHAnsi" w:hAnsiTheme="minorHAnsi" w:cstheme="minorBidi"/>
          <w:color w:val="auto"/>
        </w:rPr>
      </w:pPr>
      <w:r w:rsidRPr="5131B7F4">
        <w:rPr>
          <w:rFonts w:asciiTheme="minorHAnsi" w:hAnsiTheme="minorHAnsi" w:cstheme="minorBidi"/>
          <w:color w:val="auto"/>
        </w:rPr>
        <w:t xml:space="preserve">Nutrient trends </w:t>
      </w:r>
      <w:ins w:id="87" w:author="Domagalski, Joseph L" w:date="2020-03-16T13:54:00Z">
        <w:r w:rsidR="00202D13">
          <w:rPr>
            <w:rFonts w:asciiTheme="minorHAnsi" w:hAnsiTheme="minorHAnsi" w:cstheme="minorBidi"/>
            <w:color w:val="auto"/>
          </w:rPr>
          <w:t>within</w:t>
        </w:r>
        <w:r w:rsidR="00202D13" w:rsidRPr="5131B7F4">
          <w:rPr>
            <w:rFonts w:asciiTheme="minorHAnsi" w:hAnsiTheme="minorHAnsi" w:cstheme="minorBidi"/>
            <w:color w:val="auto"/>
          </w:rPr>
          <w:t xml:space="preserve"> </w:t>
        </w:r>
      </w:ins>
      <w:r w:rsidRPr="5131B7F4">
        <w:rPr>
          <w:rFonts w:asciiTheme="minorHAnsi" w:hAnsiTheme="minorHAnsi" w:cstheme="minorBidi"/>
          <w:color w:val="auto"/>
        </w:rPr>
        <w:t xml:space="preserve">the estuary and </w:t>
      </w:r>
      <w:ins w:id="88" w:author="Domagalski, Joseph L" w:date="2020-03-16T13:54:00Z">
        <w:r w:rsidR="00202D13">
          <w:rPr>
            <w:rFonts w:asciiTheme="minorHAnsi" w:hAnsiTheme="minorHAnsi" w:cstheme="minorBidi"/>
            <w:color w:val="auto"/>
          </w:rPr>
          <w:t xml:space="preserve">the </w:t>
        </w:r>
      </w:ins>
      <w:r w:rsidRPr="5131B7F4">
        <w:rPr>
          <w:rFonts w:asciiTheme="minorHAnsi" w:hAnsiTheme="minorHAnsi" w:cstheme="minorBidi"/>
          <w:color w:val="auto"/>
        </w:rPr>
        <w:t>inflow streams to the Delta have been reported on by Beck et al</w:t>
      </w:r>
      <w:r w:rsidR="00870619" w:rsidRPr="5131B7F4">
        <w:rPr>
          <w:rFonts w:asciiTheme="minorHAnsi" w:hAnsiTheme="minorHAnsi" w:cstheme="minorBidi"/>
          <w:color w:val="auto"/>
        </w:rPr>
        <w:t>.</w:t>
      </w:r>
      <w:r w:rsidRPr="5131B7F4">
        <w:rPr>
          <w:rFonts w:asciiTheme="minorHAnsi" w:hAnsiTheme="minorHAnsi" w:cstheme="minorBidi"/>
          <w:color w:val="auto"/>
        </w:rPr>
        <w:t xml:space="preserve"> </w:t>
      </w:r>
      <w:ins w:id="89" w:author="Kraus, Tamara" w:date="2019-12-31T17:45:00Z">
        <w:r w:rsidR="1A4D5B68" w:rsidRPr="5131B7F4">
          <w:rPr>
            <w:rFonts w:asciiTheme="minorHAnsi" w:hAnsiTheme="minorHAnsi" w:cstheme="minorBidi"/>
            <w:color w:val="auto"/>
          </w:rPr>
          <w:t>(</w:t>
        </w:r>
      </w:ins>
      <w:r w:rsidRPr="5131B7F4">
        <w:rPr>
          <w:rFonts w:asciiTheme="minorHAnsi" w:hAnsiTheme="minorHAnsi" w:cstheme="minorBidi"/>
          <w:color w:val="auto"/>
        </w:rPr>
        <w:t>2018</w:t>
      </w:r>
      <w:ins w:id="90" w:author="Kraus, Tamara" w:date="2019-12-31T17:45:00Z">
        <w:r w:rsidR="1A4D5B68" w:rsidRPr="5131B7F4">
          <w:rPr>
            <w:rFonts w:asciiTheme="minorHAnsi" w:hAnsiTheme="minorHAnsi" w:cstheme="minorBidi"/>
            <w:color w:val="auto"/>
          </w:rPr>
          <w:t>)</w:t>
        </w:r>
      </w:ins>
      <w:r w:rsidRPr="5131B7F4">
        <w:rPr>
          <w:rFonts w:asciiTheme="minorHAnsi" w:hAnsiTheme="minorHAnsi" w:cstheme="minorBidi"/>
          <w:color w:val="auto"/>
        </w:rPr>
        <w:t>, and Sch</w:t>
      </w:r>
      <w:r w:rsidR="008B1007" w:rsidRPr="5131B7F4">
        <w:rPr>
          <w:rFonts w:asciiTheme="minorHAnsi" w:hAnsiTheme="minorHAnsi" w:cstheme="minorBidi"/>
          <w:color w:val="auto"/>
        </w:rPr>
        <w:t>legel and Domagalski</w:t>
      </w:r>
      <w:r w:rsidR="00EB417B" w:rsidRPr="5131B7F4">
        <w:rPr>
          <w:rFonts w:asciiTheme="minorHAnsi" w:hAnsiTheme="minorHAnsi" w:cstheme="minorBidi"/>
          <w:color w:val="auto"/>
        </w:rPr>
        <w:t xml:space="preserve"> </w:t>
      </w:r>
      <w:ins w:id="91" w:author="Kraus, Tamara" w:date="2019-12-31T17:45:00Z">
        <w:r w:rsidR="1A4D5B68" w:rsidRPr="5131B7F4">
          <w:rPr>
            <w:rFonts w:asciiTheme="minorHAnsi" w:hAnsiTheme="minorHAnsi" w:cstheme="minorBidi"/>
            <w:color w:val="auto"/>
          </w:rPr>
          <w:t>(</w:t>
        </w:r>
      </w:ins>
      <w:r w:rsidR="008B1007" w:rsidRPr="5131B7F4">
        <w:rPr>
          <w:rFonts w:asciiTheme="minorHAnsi" w:hAnsiTheme="minorHAnsi" w:cstheme="minorBidi"/>
          <w:color w:val="auto"/>
        </w:rPr>
        <w:t>2015</w:t>
      </w:r>
      <w:ins w:id="92" w:author="Kraus, Tamara" w:date="2019-12-31T17:45:00Z">
        <w:r w:rsidR="1A4D5B68" w:rsidRPr="5131B7F4">
          <w:rPr>
            <w:rFonts w:asciiTheme="minorHAnsi" w:hAnsiTheme="minorHAnsi" w:cstheme="minorBidi"/>
            <w:color w:val="auto"/>
          </w:rPr>
          <w:t>)</w:t>
        </w:r>
      </w:ins>
      <w:ins w:id="93" w:author="Domagalski, Joseph L" w:date="2020-03-16T13:55:00Z">
        <w:r w:rsidR="00EB0AF4">
          <w:rPr>
            <w:rFonts w:asciiTheme="minorHAnsi" w:hAnsiTheme="minorHAnsi" w:cstheme="minorBidi"/>
            <w:color w:val="auto"/>
          </w:rPr>
          <w:t xml:space="preserve"> and others</w:t>
        </w:r>
      </w:ins>
      <w:r w:rsidR="008B1007" w:rsidRPr="5131B7F4">
        <w:rPr>
          <w:rFonts w:asciiTheme="minorHAnsi" w:hAnsiTheme="minorHAnsi" w:cstheme="minorBidi"/>
          <w:color w:val="auto"/>
        </w:rPr>
        <w:t xml:space="preserve">.  </w:t>
      </w:r>
      <w:ins w:id="94" w:author="Kraus, Tamara" w:date="2019-12-31T17:44:00Z">
        <w:r w:rsidR="00C67E08" w:rsidRPr="5131B7F4">
          <w:rPr>
            <w:rFonts w:asciiTheme="minorHAnsi" w:hAnsiTheme="minorHAnsi" w:cstheme="minorBidi"/>
            <w:color w:val="auto"/>
          </w:rPr>
          <w:t xml:space="preserve">Beck et al. </w:t>
        </w:r>
        <w:r w:rsidR="5131B7F4" w:rsidRPr="5131B7F4">
          <w:rPr>
            <w:rFonts w:asciiTheme="minorHAnsi" w:hAnsiTheme="minorHAnsi" w:cstheme="minorBidi"/>
            <w:color w:val="auto"/>
          </w:rPr>
          <w:t>(</w:t>
        </w:r>
      </w:ins>
      <w:r w:rsidR="00C67E08" w:rsidRPr="5131B7F4">
        <w:rPr>
          <w:rFonts w:asciiTheme="minorHAnsi" w:hAnsiTheme="minorHAnsi" w:cstheme="minorBidi"/>
          <w:color w:val="auto"/>
        </w:rPr>
        <w:t>2018</w:t>
      </w:r>
      <w:ins w:id="95" w:author="Kraus, Tamara" w:date="2019-12-31T17:44:00Z">
        <w:r w:rsidR="5131B7F4" w:rsidRPr="5131B7F4">
          <w:rPr>
            <w:rFonts w:asciiTheme="minorHAnsi" w:hAnsiTheme="minorHAnsi" w:cstheme="minorBidi"/>
            <w:color w:val="auto"/>
          </w:rPr>
          <w:t>)</w:t>
        </w:r>
      </w:ins>
      <w:r w:rsidR="00C67E08" w:rsidRPr="5131B7F4">
        <w:rPr>
          <w:rFonts w:asciiTheme="minorHAnsi" w:hAnsiTheme="minorHAnsi" w:cstheme="minorBidi"/>
          <w:color w:val="auto"/>
        </w:rPr>
        <w:t xml:space="preserve"> discussed trends in nitrate</w:t>
      </w:r>
      <w:r w:rsidR="0092049D" w:rsidRPr="5131B7F4">
        <w:rPr>
          <w:rFonts w:asciiTheme="minorHAnsi" w:hAnsiTheme="minorHAnsi" w:cstheme="minorBidi"/>
          <w:color w:val="auto"/>
        </w:rPr>
        <w:t xml:space="preserve">, </w:t>
      </w:r>
      <w:r w:rsidR="00C67E08" w:rsidRPr="5131B7F4">
        <w:rPr>
          <w:rFonts w:asciiTheme="minorHAnsi" w:hAnsiTheme="minorHAnsi" w:cstheme="minorBidi"/>
          <w:color w:val="auto"/>
        </w:rPr>
        <w:t>ammonium</w:t>
      </w:r>
      <w:r w:rsidR="0092049D" w:rsidRPr="5131B7F4">
        <w:rPr>
          <w:rFonts w:asciiTheme="minorHAnsi" w:hAnsiTheme="minorHAnsi" w:cstheme="minorBidi"/>
          <w:color w:val="auto"/>
        </w:rPr>
        <w:t xml:space="preserve"> and silica</w:t>
      </w:r>
      <w:r w:rsidR="00C67E08" w:rsidRPr="5131B7F4">
        <w:rPr>
          <w:rFonts w:asciiTheme="minorHAnsi" w:hAnsiTheme="minorHAnsi" w:cstheme="minorBidi"/>
          <w:color w:val="auto"/>
        </w:rPr>
        <w:t xml:space="preserve"> at the two sites of this study </w:t>
      </w:r>
      <w:r w:rsidR="00EB417B" w:rsidRPr="5131B7F4">
        <w:rPr>
          <w:rFonts w:asciiTheme="minorHAnsi" w:hAnsiTheme="minorHAnsi" w:cstheme="minorBidi"/>
          <w:color w:val="auto"/>
        </w:rPr>
        <w:t>and</w:t>
      </w:r>
      <w:r w:rsidR="00C67E08" w:rsidRPr="5131B7F4">
        <w:rPr>
          <w:rFonts w:asciiTheme="minorHAnsi" w:hAnsiTheme="minorHAnsi" w:cstheme="minorBidi"/>
          <w:color w:val="auto"/>
        </w:rPr>
        <w:t xml:space="preserve"> within the estuary up to the time period of 2013.  Schlegel and Domagalski</w:t>
      </w:r>
      <w:r w:rsidR="00870619" w:rsidRPr="5131B7F4">
        <w:rPr>
          <w:rFonts w:asciiTheme="minorHAnsi" w:hAnsiTheme="minorHAnsi" w:cstheme="minorBidi"/>
          <w:color w:val="auto"/>
        </w:rPr>
        <w:t xml:space="preserve"> </w:t>
      </w:r>
      <w:ins w:id="96" w:author="Kraus, Tamara" w:date="2019-12-31T17:45:00Z">
        <w:r w:rsidR="1A4D5B68" w:rsidRPr="5131B7F4">
          <w:rPr>
            <w:rFonts w:asciiTheme="minorHAnsi" w:hAnsiTheme="minorHAnsi" w:cstheme="minorBidi"/>
            <w:color w:val="auto"/>
          </w:rPr>
          <w:t>(</w:t>
        </w:r>
      </w:ins>
      <w:r w:rsidR="00C67E08" w:rsidRPr="5131B7F4">
        <w:rPr>
          <w:rFonts w:asciiTheme="minorHAnsi" w:hAnsiTheme="minorHAnsi" w:cstheme="minorBidi"/>
          <w:color w:val="auto"/>
        </w:rPr>
        <w:t>2015</w:t>
      </w:r>
      <w:ins w:id="97" w:author="Kraus, Tamara" w:date="2019-12-31T17:45:00Z">
        <w:r w:rsidR="1A4D5B68" w:rsidRPr="5131B7F4">
          <w:rPr>
            <w:rFonts w:asciiTheme="minorHAnsi" w:hAnsiTheme="minorHAnsi" w:cstheme="minorBidi"/>
            <w:color w:val="auto"/>
          </w:rPr>
          <w:t>)</w:t>
        </w:r>
      </w:ins>
      <w:r w:rsidR="00C67E08" w:rsidRPr="5131B7F4">
        <w:rPr>
          <w:rFonts w:asciiTheme="minorHAnsi" w:hAnsiTheme="minorHAnsi" w:cstheme="minorBidi"/>
          <w:color w:val="auto"/>
        </w:rPr>
        <w:t xml:space="preserve"> also discussed trends up to 2013 for total nitrogen, ammonium, nitrate, and total phosphorus</w:t>
      </w:r>
      <w:r w:rsidR="00E13438" w:rsidRPr="5131B7F4">
        <w:rPr>
          <w:rFonts w:asciiTheme="minorHAnsi" w:hAnsiTheme="minorHAnsi" w:cstheme="minorBidi"/>
          <w:color w:val="auto"/>
        </w:rPr>
        <w:t xml:space="preserve"> for the two sites of this study and for upstream sites in both the Sacramento and San Joaquin Rivers. </w:t>
      </w:r>
      <w:r w:rsidR="0092049D" w:rsidRPr="5131B7F4">
        <w:rPr>
          <w:rFonts w:asciiTheme="minorHAnsi" w:hAnsiTheme="minorHAnsi" w:cstheme="minorBidi"/>
          <w:color w:val="auto"/>
        </w:rPr>
        <w:t xml:space="preserve"> This study expands on the previous investigations</w:t>
      </w:r>
      <w:ins w:id="98" w:author="Domagalski, Joseph L" w:date="2020-03-16T13:55:00Z">
        <w:r w:rsidR="00EB0AF4">
          <w:rPr>
            <w:rFonts w:asciiTheme="minorHAnsi" w:hAnsiTheme="minorHAnsi" w:cstheme="minorBidi"/>
            <w:color w:val="auto"/>
          </w:rPr>
          <w:t xml:space="preserve"> of the sites above the wastewater treatment facilities</w:t>
        </w:r>
      </w:ins>
      <w:r w:rsidR="0092049D" w:rsidRPr="5131B7F4">
        <w:rPr>
          <w:rFonts w:asciiTheme="minorHAnsi" w:hAnsiTheme="minorHAnsi" w:cstheme="minorBidi"/>
          <w:color w:val="auto"/>
        </w:rPr>
        <w:t xml:space="preserve"> by extending the study period to </w:t>
      </w:r>
      <w:r w:rsidR="00E95437" w:rsidRPr="5131B7F4">
        <w:rPr>
          <w:rFonts w:asciiTheme="minorHAnsi" w:hAnsiTheme="minorHAnsi" w:cstheme="minorBidi"/>
          <w:color w:val="auto"/>
        </w:rPr>
        <w:t xml:space="preserve">2019, by including the previously modeled nutrients and bioavailable orthophosphate, and an examination of </w:t>
      </w:r>
      <w:ins w:id="99" w:author="Kraus, Tamara" w:date="2019-12-31T10:46:00Z">
        <w:r w:rsidR="00B72E00" w:rsidRPr="5131B7F4">
          <w:rPr>
            <w:rFonts w:asciiTheme="minorHAnsi" w:hAnsiTheme="minorHAnsi" w:cstheme="minorBidi"/>
            <w:color w:val="auto"/>
          </w:rPr>
          <w:t xml:space="preserve">upstream </w:t>
        </w:r>
      </w:ins>
      <w:r w:rsidR="00E95437" w:rsidRPr="5131B7F4">
        <w:rPr>
          <w:rFonts w:asciiTheme="minorHAnsi" w:hAnsiTheme="minorHAnsi" w:cstheme="minorBidi"/>
          <w:color w:val="auto"/>
        </w:rPr>
        <w:t>watershed sources of total nitrogen and total phosphorus</w:t>
      </w:r>
      <w:ins w:id="100" w:author="Domagalski, Joseph L" w:date="2020-03-25T12:13:00Z">
        <w:r w:rsidR="009415BB">
          <w:rPr>
            <w:rFonts w:asciiTheme="minorHAnsi" w:hAnsiTheme="minorHAnsi" w:cstheme="minorBidi"/>
            <w:color w:val="auto"/>
          </w:rPr>
          <w:t xml:space="preserve">, and a comparison of modeled and continuous measurements of nitrate at the Sacramento River at </w:t>
        </w:r>
      </w:ins>
      <w:ins w:id="101" w:author="Domagalski, Joseph L" w:date="2020-03-25T12:14:00Z">
        <w:r w:rsidR="009415BB">
          <w:rPr>
            <w:rFonts w:asciiTheme="minorHAnsi" w:hAnsiTheme="minorHAnsi" w:cstheme="minorBidi"/>
            <w:color w:val="auto"/>
          </w:rPr>
          <w:t xml:space="preserve">Freeport site.  </w:t>
        </w:r>
      </w:ins>
      <w:r w:rsidR="00E95437" w:rsidRPr="5131B7F4">
        <w:rPr>
          <w:rFonts w:asciiTheme="minorHAnsi" w:hAnsiTheme="minorHAnsi" w:cstheme="minorBidi"/>
          <w:color w:val="auto"/>
        </w:rPr>
        <w:t xml:space="preserve">. </w:t>
      </w:r>
    </w:p>
    <w:p w14:paraId="5903C77E" w14:textId="50F3B3F4" w:rsidR="00AA06B2" w:rsidRDefault="00EE4115" w:rsidP="00AB5F5A">
      <w:pPr>
        <w:jc w:val="center"/>
      </w:pPr>
      <w:r>
        <w:rPr>
          <w:noProof/>
        </w:rPr>
        <w:lastRenderedPageBreak/>
        <w:drawing>
          <wp:inline distT="0" distB="0" distL="0" distR="0" wp14:anchorId="214350E9" wp14:editId="2C73D7F9">
            <wp:extent cx="5468587" cy="7459399"/>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1_Map_updat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73239" cy="7465744"/>
                    </a:xfrm>
                    <a:prstGeom prst="rect">
                      <a:avLst/>
                    </a:prstGeom>
                  </pic:spPr>
                </pic:pic>
              </a:graphicData>
            </a:graphic>
          </wp:inline>
        </w:drawing>
      </w:r>
    </w:p>
    <w:p w14:paraId="430B93FD" w14:textId="77777777" w:rsidR="0067514C" w:rsidRDefault="0067514C" w:rsidP="0026218D"/>
    <w:p w14:paraId="1EC9692E" w14:textId="304A1018" w:rsidR="00AB5F5A" w:rsidRPr="00AB5F5A" w:rsidRDefault="00D2310B" w:rsidP="0067514C">
      <w:r w:rsidRPr="0067514C">
        <w:rPr>
          <w:b/>
        </w:rPr>
        <w:t>Figure 1.</w:t>
      </w:r>
      <w:r>
        <w:t xml:space="preserve"> Location of </w:t>
      </w:r>
      <w:ins w:id="102" w:author="Kraus, Tamara" w:date="2019-12-31T10:50:00Z">
        <w:r w:rsidR="008873B9">
          <w:t xml:space="preserve">the two </w:t>
        </w:r>
      </w:ins>
      <w:r>
        <w:t>sampling sites, geographic extent of the Sacramento and San Joaquin River watersheds</w:t>
      </w:r>
      <w:r w:rsidR="004F5F33">
        <w:t xml:space="preserve"> and Sacramento-San Joaquin Delta </w:t>
      </w:r>
      <w:r>
        <w:t>and locations of selected wastewater treatment plants.</w:t>
      </w:r>
    </w:p>
    <w:p w14:paraId="3E851DE1" w14:textId="2FB1F4A9" w:rsidR="00D91B95" w:rsidRPr="00D91B95" w:rsidRDefault="00D91B95" w:rsidP="00D91B95">
      <w:pPr>
        <w:pStyle w:val="Heading1"/>
        <w:rPr>
          <w:b/>
        </w:rPr>
      </w:pPr>
      <w:bookmarkStart w:id="103" w:name="_Toc24034678"/>
      <w:r w:rsidRPr="00D91B95">
        <w:rPr>
          <w:b/>
        </w:rPr>
        <w:lastRenderedPageBreak/>
        <w:t>STUDY AREA AND DATA SOURCES</w:t>
      </w:r>
      <w:bookmarkEnd w:id="103"/>
    </w:p>
    <w:p w14:paraId="07E4BA4E" w14:textId="77777777" w:rsidR="007307B8" w:rsidRDefault="007307B8" w:rsidP="004B144A"/>
    <w:p w14:paraId="56168244" w14:textId="1A5BB8B1" w:rsidR="00576033" w:rsidRPr="00561B6C" w:rsidRDefault="00A74834" w:rsidP="0067514C">
      <w:pPr>
        <w:autoSpaceDE w:val="0"/>
        <w:autoSpaceDN w:val="0"/>
        <w:adjustRightInd w:val="0"/>
        <w:ind w:firstLine="720"/>
      </w:pPr>
      <w:r>
        <w:t xml:space="preserve">The </w:t>
      </w:r>
      <w:r w:rsidR="008440CA">
        <w:t xml:space="preserve">San Francisco Bay </w:t>
      </w:r>
      <w:r>
        <w:t xml:space="preserve">Delta </w:t>
      </w:r>
      <w:r w:rsidRPr="00A74834">
        <w:t>system is the largest estuary on the west coast of North America consisting of about 4,160 km</w:t>
      </w:r>
      <w:r w:rsidRPr="00E857CB">
        <w:rPr>
          <w:vertAlign w:val="superscript"/>
        </w:rPr>
        <w:t>2</w:t>
      </w:r>
      <w:r w:rsidRPr="00A74834">
        <w:t xml:space="preserve"> of which the Delta makes up about 2,984 km</w:t>
      </w:r>
      <w:r w:rsidRPr="00E857CB">
        <w:rPr>
          <w:vertAlign w:val="superscript"/>
        </w:rPr>
        <w:t>2</w:t>
      </w:r>
      <w:r w:rsidRPr="00A74834">
        <w:t>.</w:t>
      </w:r>
      <w:ins w:id="104" w:author="Kraus, Tamara" w:date="2019-12-31T10:51:00Z">
        <w:r w:rsidR="007153E7">
          <w:t xml:space="preserve"> </w:t>
        </w:r>
      </w:ins>
      <w:r w:rsidR="0064134F">
        <w:t>T</w:t>
      </w:r>
      <w:r w:rsidR="0064134F" w:rsidRPr="00EF303A">
        <w:t>he Sacramento and San Joaquin Rivers deliver freshwater to the Delta with</w:t>
      </w:r>
      <w:ins w:id="105" w:author="Kraus, Tamara" w:date="2019-12-31T10:51:00Z">
        <w:r w:rsidR="009F20A7">
          <w:t xml:space="preserve"> annual inputs of</w:t>
        </w:r>
      </w:ins>
      <w:r w:rsidR="0064134F" w:rsidRPr="00EF303A">
        <w:t xml:space="preserve"> about 84% coming from </w:t>
      </w:r>
      <w:r w:rsidR="0064134F" w:rsidRPr="00870619">
        <w:t>the Sacramento River, 13% coming from the San Joaquin River, and 3% from other smaller rivers (</w:t>
      </w:r>
      <w:bookmarkStart w:id="106" w:name="_Hlk22470574"/>
      <w:proofErr w:type="spellStart"/>
      <w:r w:rsidR="0064134F" w:rsidRPr="00870619">
        <w:t>Jassby</w:t>
      </w:r>
      <w:proofErr w:type="spellEnd"/>
      <w:r w:rsidR="0064134F" w:rsidRPr="00870619">
        <w:t xml:space="preserve"> and </w:t>
      </w:r>
      <w:proofErr w:type="spellStart"/>
      <w:r w:rsidR="0064134F" w:rsidRPr="00870619">
        <w:t>Cloern</w:t>
      </w:r>
      <w:proofErr w:type="spellEnd"/>
      <w:r w:rsidR="0064134F" w:rsidRPr="00870619">
        <w:t>, 2000</w:t>
      </w:r>
      <w:bookmarkEnd w:id="106"/>
      <w:r w:rsidR="0064134F" w:rsidRPr="00870619">
        <w:t>, Saleh and Domagalski, 2015).</w:t>
      </w:r>
      <w:r w:rsidR="000D08BB" w:rsidRPr="00870619">
        <w:t xml:space="preserve"> The</w:t>
      </w:r>
      <w:r w:rsidR="000D08BB">
        <w:t xml:space="preserve"> Sacramento and San Joaquin Rivers are the two largest </w:t>
      </w:r>
      <w:r w:rsidR="00024A35">
        <w:t>r</w:t>
      </w:r>
      <w:r w:rsidR="000D08BB">
        <w:t>iver</w:t>
      </w:r>
      <w:r w:rsidR="00024A35">
        <w:t>s</w:t>
      </w:r>
      <w:r w:rsidR="000D08BB">
        <w:t xml:space="preserve"> in California</w:t>
      </w:r>
      <w:r w:rsidR="007E2E6B">
        <w:t xml:space="preserve"> delivering an average of 650 m</w:t>
      </w:r>
      <w:r w:rsidR="00A2156F">
        <w:rPr>
          <w:vertAlign w:val="superscript"/>
        </w:rPr>
        <w:t>3</w:t>
      </w:r>
      <w:r w:rsidR="00A2156F">
        <w:t>/</w:t>
      </w:r>
      <w:r w:rsidR="007E2E6B">
        <w:t xml:space="preserve">s and 120 </w:t>
      </w:r>
      <w:r w:rsidR="00A2156F">
        <w:t>m</w:t>
      </w:r>
      <w:r w:rsidR="00A2156F">
        <w:rPr>
          <w:vertAlign w:val="superscript"/>
        </w:rPr>
        <w:t>3</w:t>
      </w:r>
      <w:r w:rsidR="00A2156F">
        <w:t>/s</w:t>
      </w:r>
      <w:r w:rsidR="007E2E6B">
        <w:t xml:space="preserve"> of water respectfully to the Delta </w:t>
      </w:r>
      <w:r w:rsidR="00501F62">
        <w:t>annually.</w:t>
      </w:r>
      <w:r w:rsidR="000D08BB">
        <w:t xml:space="preserve"> Both rive</w:t>
      </w:r>
      <w:r w:rsidR="00E11E54">
        <w:t>r</w:t>
      </w:r>
      <w:r w:rsidR="000D08BB">
        <w:t xml:space="preserve"> systems contain many </w:t>
      </w:r>
      <w:r w:rsidR="00E11E54">
        <w:t xml:space="preserve">upstream </w:t>
      </w:r>
      <w:r w:rsidR="00DD0EA3">
        <w:t>diversion</w:t>
      </w:r>
      <w:r w:rsidR="00501F62">
        <w:t xml:space="preserve">s </w:t>
      </w:r>
      <w:r w:rsidR="00DD0EA3">
        <w:t xml:space="preserve">and </w:t>
      </w:r>
      <w:r w:rsidR="00DD0EA3" w:rsidRPr="00DD0EA3">
        <w:t xml:space="preserve">impoundments </w:t>
      </w:r>
      <w:r w:rsidR="00DD0EA3">
        <w:t>designed to provide flood protection</w:t>
      </w:r>
      <w:ins w:id="107" w:author="Kraus, Tamara" w:date="2020-02-16T17:19:00Z">
        <w:r w:rsidR="002A5522">
          <w:t xml:space="preserve"> and to ensure a reliable</w:t>
        </w:r>
      </w:ins>
      <w:ins w:id="108" w:author="Domagalski, Joseph L" w:date="2020-03-16T10:20:00Z">
        <w:r w:rsidR="006F430D">
          <w:t xml:space="preserve"> </w:t>
        </w:r>
      </w:ins>
      <w:r w:rsidR="00E11E54">
        <w:t xml:space="preserve">drinking water and </w:t>
      </w:r>
      <w:r w:rsidR="00501F62">
        <w:t xml:space="preserve">irrigation </w:t>
      </w:r>
      <w:r w:rsidR="00E11E54">
        <w:t xml:space="preserve">water </w:t>
      </w:r>
      <w:r w:rsidR="006919C1">
        <w:t>supply</w:t>
      </w:r>
      <w:r w:rsidR="002068CD">
        <w:t xml:space="preserve"> to over 2 million Californians</w:t>
      </w:r>
      <w:r w:rsidR="006919C1">
        <w:t xml:space="preserve"> </w:t>
      </w:r>
      <w:r w:rsidR="00DD0EA3" w:rsidRPr="00870619">
        <w:t>(</w:t>
      </w:r>
      <w:proofErr w:type="spellStart"/>
      <w:r w:rsidR="00DD0EA3" w:rsidRPr="00870619">
        <w:t>Kratzer</w:t>
      </w:r>
      <w:proofErr w:type="spellEnd"/>
      <w:r w:rsidR="00DD0EA3" w:rsidRPr="00870619">
        <w:t xml:space="preserve"> at al</w:t>
      </w:r>
      <w:r w:rsidR="008E012E">
        <w:t>.</w:t>
      </w:r>
      <w:r w:rsidR="00DD0EA3" w:rsidRPr="00870619">
        <w:t>, 2011)</w:t>
      </w:r>
      <w:r w:rsidR="006726F1" w:rsidRPr="00870619">
        <w:t xml:space="preserve">. </w:t>
      </w:r>
      <w:r w:rsidR="00E11E54" w:rsidRPr="00870619">
        <w:t xml:space="preserve"> </w:t>
      </w:r>
      <w:r w:rsidRPr="00870619">
        <w:t>Nutrients</w:t>
      </w:r>
      <w:r w:rsidRPr="00A74834">
        <w:t xml:space="preserve"> enter the Delta primarily through the Sacramento and San Joaquin</w:t>
      </w:r>
      <w:r>
        <w:t xml:space="preserve"> </w:t>
      </w:r>
      <w:r w:rsidR="000D08BB">
        <w:t>R</w:t>
      </w:r>
      <w:r w:rsidRPr="00A74834">
        <w:t>ivers and from municipal wastewater treatment plant (WWTP) inputs.</w:t>
      </w:r>
      <w:r>
        <w:t xml:space="preserve"> </w:t>
      </w:r>
      <w:r w:rsidR="00870619" w:rsidRPr="00870619">
        <w:t>Regional San</w:t>
      </w:r>
      <w:ins w:id="109" w:author="Kraus, Tamara" w:date="2019-12-31T12:48:00Z">
        <w:r w:rsidR="007D703A">
          <w:t xml:space="preserve">’s </w:t>
        </w:r>
      </w:ins>
      <w:ins w:id="110" w:author="Kraus, Tamara" w:date="2019-12-31T12:51:00Z">
        <w:r w:rsidR="00671E43">
          <w:t>effluent</w:t>
        </w:r>
      </w:ins>
      <w:ins w:id="111" w:author="Kraus, Tamara" w:date="2019-12-31T12:48:00Z">
        <w:r w:rsidR="007D703A">
          <w:t xml:space="preserve"> </w:t>
        </w:r>
      </w:ins>
      <w:ins w:id="112" w:author="Kraus, Tamara" w:date="2020-02-16T17:23:00Z">
        <w:r w:rsidR="00EB429D">
          <w:t xml:space="preserve">is discharged to </w:t>
        </w:r>
      </w:ins>
      <w:ins w:id="113" w:author="Kraus, Tamara" w:date="2019-12-31T12:48:00Z">
        <w:r w:rsidR="007D703A">
          <w:t>the Sac</w:t>
        </w:r>
      </w:ins>
      <w:ins w:id="114" w:author="Kraus, Tamara" w:date="2019-12-31T12:49:00Z">
        <w:r w:rsidR="004934AA">
          <w:t xml:space="preserve">ramento River </w:t>
        </w:r>
      </w:ins>
      <w:r w:rsidR="00E34FE6" w:rsidRPr="00870619">
        <w:t>0.</w:t>
      </w:r>
      <w:r w:rsidR="00EB429D">
        <w:t>18</w:t>
      </w:r>
      <w:r w:rsidR="004934AA" w:rsidRPr="00870619">
        <w:t xml:space="preserve"> </w:t>
      </w:r>
      <w:r w:rsidR="002E0263" w:rsidRPr="00870619">
        <w:t>river</w:t>
      </w:r>
      <w:r w:rsidR="000B3BCE" w:rsidRPr="00870619">
        <w:t xml:space="preserve"> k</w:t>
      </w:r>
      <w:r w:rsidR="002E0263" w:rsidRPr="00870619">
        <w:t>ilometers</w:t>
      </w:r>
      <w:r w:rsidR="00CF21D9" w:rsidRPr="00870619">
        <w:t xml:space="preserve"> downstream from the </w:t>
      </w:r>
      <w:r w:rsidR="00C12EF3">
        <w:t xml:space="preserve">USGS monitoring site </w:t>
      </w:r>
      <w:r w:rsidR="002C2640" w:rsidRPr="00870619">
        <w:t>at Freeport</w:t>
      </w:r>
      <w:r w:rsidR="00CF21D9" w:rsidRPr="00870619">
        <w:t xml:space="preserve"> </w:t>
      </w:r>
      <w:r w:rsidR="000D08BB" w:rsidRPr="00870619">
        <w:t>(</w:t>
      </w:r>
      <w:r w:rsidR="002E0263" w:rsidRPr="00870619">
        <w:t xml:space="preserve">figure </w:t>
      </w:r>
      <w:r w:rsidR="000D08BB" w:rsidRPr="00870619">
        <w:t>1)</w:t>
      </w:r>
      <w:r w:rsidR="00D46FCB">
        <w:t>.  The treatment plant</w:t>
      </w:r>
      <w:r w:rsidR="005C33DD">
        <w:t xml:space="preserve"> collects wastewater from approximately 1.4 million customers and</w:t>
      </w:r>
      <w:r>
        <w:t xml:space="preserve"> </w:t>
      </w:r>
      <w:r w:rsidR="00D46FCB">
        <w:t xml:space="preserve">was </w:t>
      </w:r>
      <w:r>
        <w:t xml:space="preserve">designed to release about 116 </w:t>
      </w:r>
      <w:ins w:id="115" w:author="Domagalski, Joseph L" w:date="2020-03-18T09:26:00Z">
        <w:r w:rsidR="00C10E14">
          <w:t>m</w:t>
        </w:r>
      </w:ins>
      <w:r>
        <w:t xml:space="preserve">illion </w:t>
      </w:r>
      <w:r w:rsidR="00C10E14">
        <w:t>g</w:t>
      </w:r>
      <w:r>
        <w:t xml:space="preserve">allons per Day (MGD) of </w:t>
      </w:r>
      <w:r w:rsidR="00CF21D9">
        <w:t xml:space="preserve">secondary treated </w:t>
      </w:r>
      <w:r>
        <w:t xml:space="preserve">effluent to the Sacramento River, with nutrient </w:t>
      </w:r>
      <w:r w:rsidR="00D46FCB">
        <w:t xml:space="preserve">loadings </w:t>
      </w:r>
      <w:r>
        <w:t>averaging about 13,594 kg/</w:t>
      </w:r>
      <w:r w:rsidRPr="00561B6C">
        <w:t>day</w:t>
      </w:r>
      <w:r w:rsidR="00D46FCB" w:rsidRPr="00561B6C">
        <w:t xml:space="preserve"> of</w:t>
      </w:r>
      <w:r w:rsidRPr="00561B6C">
        <w:t xml:space="preserve"> </w:t>
      </w:r>
      <w:ins w:id="116" w:author="Domagalski, Joseph L" w:date="2020-03-23T14:10:00Z">
        <w:r w:rsidR="005804B9">
          <w:t>NH4</w:t>
        </w:r>
      </w:ins>
      <w:r w:rsidRPr="00561B6C">
        <w:t xml:space="preserve">, 14,818 kg/day </w:t>
      </w:r>
      <w:r w:rsidR="00742B28">
        <w:t>t</w:t>
      </w:r>
      <w:r w:rsidR="00742B28" w:rsidRPr="00561B6C">
        <w:t xml:space="preserve">otal </w:t>
      </w:r>
      <w:r w:rsidR="00742B28">
        <w:t>n</w:t>
      </w:r>
      <w:r w:rsidR="00742B28" w:rsidRPr="00561B6C">
        <w:t xml:space="preserve">itrogen </w:t>
      </w:r>
      <w:r w:rsidRPr="00561B6C">
        <w:t xml:space="preserve">(TN), and </w:t>
      </w:r>
      <w:r w:rsidR="00CF21D9" w:rsidRPr="00561B6C">
        <w:t xml:space="preserve">999 kg/day TP (Yost, 2011). The Stockton WWTP is located about </w:t>
      </w:r>
      <w:r w:rsidR="00E34FE6" w:rsidRPr="00561B6C">
        <w:t>40 river kilometers</w:t>
      </w:r>
      <w:r w:rsidR="00CF21D9" w:rsidRPr="00561B6C">
        <w:t xml:space="preserve"> downstream from the </w:t>
      </w:r>
      <w:proofErr w:type="spellStart"/>
      <w:r w:rsidR="00CF21D9" w:rsidRPr="00561B6C">
        <w:t>Vernalis</w:t>
      </w:r>
      <w:proofErr w:type="spellEnd"/>
      <w:r w:rsidR="00CF21D9" w:rsidRPr="00561B6C">
        <w:t xml:space="preserve"> site. Stockton WWTP </w:t>
      </w:r>
      <w:r w:rsidR="00D46FCB" w:rsidRPr="00561B6C">
        <w:t>wa</w:t>
      </w:r>
      <w:r w:rsidR="00CF21D9" w:rsidRPr="00561B6C">
        <w:t xml:space="preserve">s designed to release about 23 MGD of tertiary treated </w:t>
      </w:r>
      <w:ins w:id="117" w:author="Kraus, Tamara" w:date="2019-12-31T12:53:00Z">
        <w:r w:rsidR="00812233">
          <w:t xml:space="preserve">effluent </w:t>
        </w:r>
      </w:ins>
      <w:commentRangeStart w:id="118"/>
      <w:r w:rsidR="00CF21D9" w:rsidRPr="00561B6C">
        <w:t>with nitrification effluent to the San Joaquin River</w:t>
      </w:r>
      <w:commentRangeEnd w:id="118"/>
      <w:r w:rsidR="00812233">
        <w:rPr>
          <w:rStyle w:val="CommentReference"/>
        </w:rPr>
        <w:commentReference w:id="118"/>
      </w:r>
      <w:r w:rsidR="00CF21D9" w:rsidRPr="00561B6C">
        <w:t xml:space="preserve">, with lower nutrient concentrations averaging about 114 kg/day </w:t>
      </w:r>
      <w:ins w:id="119" w:author="Kraus, Tamara" w:date="2019-12-31T12:54:00Z">
        <w:r w:rsidR="005E17E2">
          <w:t>a</w:t>
        </w:r>
        <w:r w:rsidR="005E17E2" w:rsidRPr="00561B6C">
          <w:t>mmonium</w:t>
        </w:r>
      </w:ins>
      <w:r w:rsidR="00CF21D9" w:rsidRPr="00561B6C">
        <w:t xml:space="preserve">, 1,579 kg/day </w:t>
      </w:r>
      <w:r w:rsidR="005E17E2">
        <w:t>t</w:t>
      </w:r>
      <w:r w:rsidR="005E17E2" w:rsidRPr="00561B6C">
        <w:t xml:space="preserve">otal </w:t>
      </w:r>
      <w:ins w:id="120" w:author="Kraus, Tamara" w:date="2019-12-31T12:54:00Z">
        <w:r w:rsidR="005E17E2">
          <w:t>n</w:t>
        </w:r>
        <w:r w:rsidR="005E17E2" w:rsidRPr="00561B6C">
          <w:t xml:space="preserve">itrogen </w:t>
        </w:r>
      </w:ins>
      <w:r w:rsidR="002C2640" w:rsidRPr="00561B6C">
        <w:t>(TN)</w:t>
      </w:r>
      <w:r w:rsidR="00CF21D9" w:rsidRPr="00561B6C">
        <w:t xml:space="preserve">, and </w:t>
      </w:r>
      <w:ins w:id="121" w:author="Kraus, Tamara" w:date="2019-12-31T12:55:00Z">
        <w:r w:rsidR="00713446">
          <w:t>90</w:t>
        </w:r>
      </w:ins>
      <w:r w:rsidR="00CF21D9" w:rsidRPr="00561B6C">
        <w:t xml:space="preserve"> kg/day </w:t>
      </w:r>
      <w:r w:rsidR="00713446">
        <w:t>t</w:t>
      </w:r>
      <w:r w:rsidR="00713446" w:rsidRPr="00561B6C">
        <w:t xml:space="preserve">otal </w:t>
      </w:r>
      <w:ins w:id="122" w:author="Kraus, Tamara" w:date="2019-12-31T12:55:00Z">
        <w:r w:rsidR="00713446">
          <w:t>p</w:t>
        </w:r>
        <w:r w:rsidR="00713446" w:rsidRPr="00561B6C">
          <w:t xml:space="preserve">hosphorus </w:t>
        </w:r>
      </w:ins>
      <w:r w:rsidR="002C2640" w:rsidRPr="00561B6C">
        <w:t>(TP)</w:t>
      </w:r>
      <w:r w:rsidR="00CF21D9" w:rsidRPr="00561B6C">
        <w:t xml:space="preserve"> (Yost</w:t>
      </w:r>
      <w:r w:rsidR="00E541F0" w:rsidRPr="00561B6C">
        <w:t xml:space="preserve">, </w:t>
      </w:r>
      <w:r w:rsidR="00CF21D9" w:rsidRPr="00561B6C">
        <w:t xml:space="preserve">2011).  </w:t>
      </w:r>
    </w:p>
    <w:p w14:paraId="5CE513BA" w14:textId="7DE9E3AA" w:rsidR="0030750E" w:rsidRDefault="0064134F" w:rsidP="00E857CB">
      <w:pPr>
        <w:ind w:firstLine="720"/>
      </w:pPr>
      <w:r w:rsidRPr="00561B6C">
        <w:t xml:space="preserve">Concentration data for nitrate, ammonium, </w:t>
      </w:r>
      <w:proofErr w:type="spellStart"/>
      <w:ins w:id="123" w:author="Domagalski, Joseph L" w:date="2020-03-15T16:02:00Z">
        <w:r w:rsidR="00960EBA">
          <w:t>K</w:t>
        </w:r>
      </w:ins>
      <w:r w:rsidRPr="00561B6C">
        <w:t>jeldahl</w:t>
      </w:r>
      <w:proofErr w:type="spellEnd"/>
      <w:r w:rsidRPr="00561B6C">
        <w:t xml:space="preserve"> </w:t>
      </w:r>
      <w:r w:rsidR="00561B6C" w:rsidRPr="00561B6C">
        <w:t>n</w:t>
      </w:r>
      <w:r w:rsidRPr="00561B6C">
        <w:t>itrogen, orthophos</w:t>
      </w:r>
      <w:r w:rsidR="00683C72" w:rsidRPr="00561B6C">
        <w:t>phate</w:t>
      </w:r>
      <w:r w:rsidRPr="00561B6C">
        <w:t>, total phosphorus</w:t>
      </w:r>
      <w:r w:rsidR="00B15360" w:rsidRPr="00561B6C">
        <w:t>,</w:t>
      </w:r>
      <w:r w:rsidR="00D46FCB" w:rsidRPr="00561B6C">
        <w:t xml:space="preserve"> and total nitrogen</w:t>
      </w:r>
      <w:r w:rsidRPr="00561B6C">
        <w:t xml:space="preserve"> (total nitrogen is the sum of nitrate and </w:t>
      </w:r>
      <w:proofErr w:type="spellStart"/>
      <w:r w:rsidRPr="00561B6C">
        <w:t>Kjeldahl</w:t>
      </w:r>
      <w:proofErr w:type="spellEnd"/>
      <w:r w:rsidRPr="00561B6C">
        <w:t xml:space="preserve"> Nitrogen) for the study were </w:t>
      </w:r>
      <w:r w:rsidR="00AD0446" w:rsidRPr="00561B6C">
        <w:t>obtained from various sampling programs at</w:t>
      </w:r>
      <w:ins w:id="124" w:author="Domagalski, Joseph L" w:date="2020-03-23T14:11:00Z">
        <w:r w:rsidR="005804B9">
          <w:t xml:space="preserve"> the</w:t>
        </w:r>
      </w:ins>
      <w:r w:rsidR="00AD0446" w:rsidRPr="00561B6C">
        <w:t xml:space="preserve"> </w:t>
      </w:r>
      <w:r w:rsidRPr="00561B6C">
        <w:t>two USGS stream ga</w:t>
      </w:r>
      <w:r w:rsidR="00AD0446" w:rsidRPr="00561B6C">
        <w:t>u</w:t>
      </w:r>
      <w:r w:rsidRPr="00561B6C">
        <w:t>ge</w:t>
      </w:r>
      <w:r w:rsidR="00B15360" w:rsidRPr="00561B6C">
        <w:t xml:space="preserve"> locations, </w:t>
      </w:r>
      <w:r w:rsidRPr="00561B6C">
        <w:t xml:space="preserve">Sacramento River </w:t>
      </w:r>
      <w:r w:rsidR="002C2640" w:rsidRPr="00561B6C">
        <w:t>at</w:t>
      </w:r>
      <w:r w:rsidRPr="00561B6C">
        <w:t xml:space="preserve"> Freeport (</w:t>
      </w:r>
      <w:ins w:id="125" w:author="Domagalski, Joseph L" w:date="2020-03-23T14:11:00Z">
        <w:r w:rsidR="005804B9">
          <w:t xml:space="preserve">USGS site identification code: </w:t>
        </w:r>
      </w:ins>
      <w:r w:rsidR="0024637B" w:rsidRPr="00561B6C">
        <w:t xml:space="preserve">11447650) </w:t>
      </w:r>
      <w:r w:rsidRPr="00561B6C">
        <w:t xml:space="preserve">and the San Joaquin </w:t>
      </w:r>
      <w:r w:rsidR="00942CF9" w:rsidRPr="00561B6C">
        <w:t>R</w:t>
      </w:r>
      <w:r w:rsidRPr="00561B6C">
        <w:t xml:space="preserve">iver </w:t>
      </w:r>
      <w:r w:rsidR="00335277" w:rsidRPr="00561B6C">
        <w:t xml:space="preserve">near </w:t>
      </w:r>
      <w:proofErr w:type="spellStart"/>
      <w:r w:rsidR="00335277" w:rsidRPr="00561B6C">
        <w:t>Vernalis</w:t>
      </w:r>
      <w:proofErr w:type="spellEnd"/>
      <w:r w:rsidRPr="00561B6C">
        <w:t xml:space="preserve"> </w:t>
      </w:r>
      <w:r w:rsidR="0024637B" w:rsidRPr="00561B6C">
        <w:t>(</w:t>
      </w:r>
      <w:ins w:id="126" w:author="Domagalski, Joseph L" w:date="2020-03-23T14:11:00Z">
        <w:r w:rsidR="005804B9">
          <w:t xml:space="preserve">USGS site identification code </w:t>
        </w:r>
      </w:ins>
      <w:r w:rsidR="0024637B" w:rsidRPr="00561B6C">
        <w:t>11303500</w:t>
      </w:r>
      <w:r w:rsidRPr="00561B6C">
        <w:t xml:space="preserve">) over the </w:t>
      </w:r>
      <w:r w:rsidR="004F74FF" w:rsidRPr="00561B6C">
        <w:t>1970-2019</w:t>
      </w:r>
      <w:r w:rsidRPr="00561B6C">
        <w:t xml:space="preserve"> period. </w:t>
      </w:r>
      <w:ins w:id="127" w:author="Domagalski, Joseph L" w:date="2020-03-23T14:12:00Z">
        <w:r w:rsidR="005804B9">
          <w:t xml:space="preserve"> Not all nutrients had the same period of record. </w:t>
        </w:r>
      </w:ins>
      <w:r w:rsidR="0030750E" w:rsidRPr="00561B6C">
        <w:t xml:space="preserve">All the </w:t>
      </w:r>
      <w:r w:rsidR="0024637B" w:rsidRPr="00561B6C">
        <w:t>d</w:t>
      </w:r>
      <w:r w:rsidR="0030750E" w:rsidRPr="00561B6C">
        <w:t>ischarge data and m</w:t>
      </w:r>
      <w:r w:rsidR="004B144A" w:rsidRPr="00561B6C">
        <w:t xml:space="preserve">ost of the </w:t>
      </w:r>
      <w:r w:rsidR="002C0A80" w:rsidRPr="00561B6C">
        <w:t xml:space="preserve">water quality </w:t>
      </w:r>
      <w:r w:rsidR="004B144A" w:rsidRPr="00561B6C">
        <w:t>data w</w:t>
      </w:r>
      <w:r w:rsidR="00733E2B" w:rsidRPr="00561B6C">
        <w:t>ere</w:t>
      </w:r>
      <w:r w:rsidR="004B144A" w:rsidRPr="00561B6C">
        <w:t xml:space="preserve"> obtained from U.S. Geological Survey National Water Inventory System (NWIS</w:t>
      </w:r>
      <w:ins w:id="128" w:author="Kraus, Tamara" w:date="2019-12-31T12:57:00Z">
        <w:r w:rsidR="002F6FED">
          <w:t xml:space="preserve">; </w:t>
        </w:r>
      </w:ins>
      <w:ins w:id="129" w:author="Kraus, Tamara" w:date="2019-12-31T13:06:00Z">
        <w:r w:rsidR="00232CE3">
          <w:fldChar w:fldCharType="begin"/>
        </w:r>
        <w:r w:rsidR="00232CE3">
          <w:instrText xml:space="preserve"> HYPERLINK "https://waterdata.usgs.gov/nwis" </w:instrText>
        </w:r>
        <w:r w:rsidR="00232CE3">
          <w:fldChar w:fldCharType="separate"/>
        </w:r>
        <w:r w:rsidR="00232CE3">
          <w:rPr>
            <w:rStyle w:val="Hyperlink"/>
          </w:rPr>
          <w:t>https://waterdata.usgs.gov/nwis</w:t>
        </w:r>
        <w:r w:rsidR="00232CE3">
          <w:fldChar w:fldCharType="end"/>
        </w:r>
      </w:ins>
      <w:r w:rsidR="004B144A" w:rsidRPr="00561B6C">
        <w:t>)</w:t>
      </w:r>
      <w:ins w:id="130" w:author="Kraus, Tamara" w:date="2019-12-31T13:06:00Z">
        <w:r w:rsidR="0018568F">
          <w:t>;</w:t>
        </w:r>
      </w:ins>
      <w:r w:rsidR="004B144A" w:rsidRPr="00561B6C">
        <w:t xml:space="preserve"> </w:t>
      </w:r>
      <w:r w:rsidR="0030750E" w:rsidRPr="00561B6C">
        <w:t xml:space="preserve">other </w:t>
      </w:r>
      <w:r w:rsidR="00733E2B" w:rsidRPr="00561B6C">
        <w:t xml:space="preserve">additional </w:t>
      </w:r>
      <w:r w:rsidR="0030750E" w:rsidRPr="00561B6C">
        <w:t xml:space="preserve">water quality data were obtained from </w:t>
      </w:r>
      <w:ins w:id="131" w:author="Domagalski, Joseph L" w:date="2020-03-18T09:29:00Z">
        <w:r w:rsidR="00C10E14">
          <w:t xml:space="preserve">a </w:t>
        </w:r>
      </w:ins>
      <w:r w:rsidR="00733E2B" w:rsidRPr="00561B6C">
        <w:t>previously</w:t>
      </w:r>
      <w:ins w:id="132" w:author="Domagalski, Joseph L" w:date="2020-03-18T09:28:00Z">
        <w:r w:rsidR="00C10E14">
          <w:t xml:space="preserve"> published</w:t>
        </w:r>
      </w:ins>
      <w:ins w:id="133" w:author="Domagalski, Joseph L" w:date="2020-03-18T09:29:00Z">
        <w:r w:rsidR="00C10E14">
          <w:t xml:space="preserve"> report</w:t>
        </w:r>
      </w:ins>
      <w:ins w:id="134" w:author="Domagalski, Joseph L" w:date="2020-03-18T09:28:00Z">
        <w:r w:rsidR="00C10E14">
          <w:t xml:space="preserve"> </w:t>
        </w:r>
      </w:ins>
      <w:r w:rsidR="004B144A" w:rsidRPr="00561B6C">
        <w:t xml:space="preserve"> </w:t>
      </w:r>
      <w:bookmarkStart w:id="135" w:name="_Hlk22470556"/>
      <w:r w:rsidR="00C10E14">
        <w:t>(</w:t>
      </w:r>
      <w:proofErr w:type="spellStart"/>
      <w:r w:rsidR="004B144A" w:rsidRPr="00561B6C">
        <w:t>Kratzer</w:t>
      </w:r>
      <w:proofErr w:type="spellEnd"/>
      <w:r w:rsidR="004B144A" w:rsidRPr="00561B6C">
        <w:t xml:space="preserve"> et al.</w:t>
      </w:r>
      <w:r w:rsidR="002C2640" w:rsidRPr="00561B6C">
        <w:t xml:space="preserve">, </w:t>
      </w:r>
      <w:r w:rsidR="004B144A" w:rsidRPr="00561B6C">
        <w:t>201</w:t>
      </w:r>
      <w:r w:rsidR="0024637B" w:rsidRPr="00561B6C">
        <w:t>1</w:t>
      </w:r>
      <w:ins w:id="136" w:author="Domagalski, Joseph L" w:date="2020-03-18T09:29:00Z">
        <w:r w:rsidR="00C10E14">
          <w:t>)</w:t>
        </w:r>
      </w:ins>
      <w:r w:rsidR="00266A67" w:rsidRPr="00561B6C">
        <w:t xml:space="preserve">. </w:t>
      </w:r>
      <w:bookmarkEnd w:id="135"/>
      <w:r w:rsidR="0030750E" w:rsidRPr="00561B6C">
        <w:t>The</w:t>
      </w:r>
      <w:r w:rsidR="00942CF9" w:rsidRPr="00561B6C">
        <w:t>se</w:t>
      </w:r>
      <w:r w:rsidR="0030750E">
        <w:t xml:space="preserve"> two sites selected for this study were sampled frequently (have more than 200 samples) over the 1970-2019 period and have a </w:t>
      </w:r>
      <w:ins w:id="137" w:author="Kraus, Tamara" w:date="2019-12-31T13:07:00Z">
        <w:r w:rsidR="00D73B0D">
          <w:t xml:space="preserve">continual </w:t>
        </w:r>
      </w:ins>
      <w:r w:rsidR="0030750E">
        <w:t xml:space="preserve">record of streamflow data concurrent with the water quality records at these sites. </w:t>
      </w:r>
      <w:ins w:id="138" w:author="Domagalski, Joseph L" w:date="2020-03-18T09:28:00Z">
        <w:r w:rsidR="00C10E14">
          <w:t xml:space="preserve"> </w:t>
        </w:r>
      </w:ins>
    </w:p>
    <w:p w14:paraId="2646E516" w14:textId="56BEFEF7" w:rsidR="00D91B95" w:rsidRPr="00D91B95" w:rsidRDefault="00D91B95" w:rsidP="00D91B95">
      <w:pPr>
        <w:pStyle w:val="Heading1"/>
        <w:rPr>
          <w:b/>
        </w:rPr>
      </w:pPr>
      <w:bookmarkStart w:id="139" w:name="_Toc24034679"/>
      <w:r w:rsidRPr="00D91B95">
        <w:rPr>
          <w:b/>
        </w:rPr>
        <w:t>METHODS</w:t>
      </w:r>
      <w:bookmarkEnd w:id="139"/>
    </w:p>
    <w:p w14:paraId="5F8B70CB" w14:textId="77777777" w:rsidR="007C1966" w:rsidRPr="007C1966" w:rsidRDefault="007C1966" w:rsidP="007C1966"/>
    <w:p w14:paraId="7D5AD352" w14:textId="77777777" w:rsidR="009415BB" w:rsidRDefault="00D42A9A" w:rsidP="0067514C">
      <w:pPr>
        <w:ind w:firstLine="720"/>
        <w:rPr>
          <w:ins w:id="140" w:author="Domagalski, Joseph L" w:date="2020-03-25T12:19:00Z"/>
        </w:rPr>
      </w:pPr>
      <w:r>
        <w:t>Discharge measurement methods</w:t>
      </w:r>
      <w:ins w:id="141" w:author="Domagalski, Joseph L" w:date="2020-03-23T14:44:00Z">
        <w:r w:rsidR="004D4385">
          <w:t xml:space="preserve"> for stream flow used by the U.S. Geological Survey</w:t>
        </w:r>
      </w:ins>
      <w:r>
        <w:t xml:space="preserve"> are </w:t>
      </w:r>
      <w:r w:rsidR="003B7622">
        <w:t xml:space="preserve">described </w:t>
      </w:r>
      <w:r w:rsidRPr="00561B6C">
        <w:t>by Turnipseed and Sauer</w:t>
      </w:r>
      <w:r w:rsidR="003B7622">
        <w:t xml:space="preserve"> (</w:t>
      </w:r>
      <w:r w:rsidRPr="00561B6C">
        <w:t>2010</w:t>
      </w:r>
      <w:r w:rsidR="003B7622">
        <w:t>)</w:t>
      </w:r>
      <w:r w:rsidRPr="00561B6C">
        <w:t>and Sauer and Turnipseed</w:t>
      </w:r>
      <w:ins w:id="142" w:author="Kraus, Tamara" w:date="2019-12-31T13:08:00Z">
        <w:r w:rsidR="003B7622">
          <w:t xml:space="preserve"> (</w:t>
        </w:r>
      </w:ins>
      <w:r w:rsidRPr="00561B6C">
        <w:t>2010</w:t>
      </w:r>
      <w:ins w:id="143" w:author="Kraus, Tamara" w:date="2019-12-31T13:08:00Z">
        <w:r w:rsidR="003B7622">
          <w:t>)</w:t>
        </w:r>
      </w:ins>
      <w:r w:rsidRPr="00561B6C">
        <w:t xml:space="preserve">.  Measurements of stream stage are collected every 15 minutes, and then converted to discharge using rating curves. Instantaneous </w:t>
      </w:r>
      <w:ins w:id="144" w:author="Kraus, Tamara" w:date="2019-12-31T13:09:00Z">
        <w:r w:rsidR="00270A49">
          <w:t xml:space="preserve">velocity </w:t>
        </w:r>
      </w:ins>
      <w:r w:rsidRPr="00561B6C">
        <w:t xml:space="preserve">measurements are collected periodically to verify </w:t>
      </w:r>
      <w:ins w:id="145" w:author="Kraus, Tamara" w:date="2019-12-31T13:09:00Z">
        <w:r w:rsidR="00270A49">
          <w:t>and re</w:t>
        </w:r>
        <w:r w:rsidR="00C265C1">
          <w:t xml:space="preserve">calibrate </w:t>
        </w:r>
      </w:ins>
      <w:r w:rsidRPr="00561B6C">
        <w:t xml:space="preserve">the rating curves.  </w:t>
      </w:r>
      <w:ins w:id="146" w:author="Domagalski, Joseph L" w:date="2020-03-23T14:45:00Z">
        <w:r w:rsidR="004D4385">
          <w:t>At tidally influenced stations, such as the Sacramento River at Freeport</w:t>
        </w:r>
      </w:ins>
      <w:ins w:id="147" w:author="Domagalski, Joseph L" w:date="2020-03-23T14:49:00Z">
        <w:r w:rsidR="004D4385">
          <w:t>,</w:t>
        </w:r>
      </w:ins>
      <w:ins w:id="148" w:author="Domagalski, Joseph L" w:date="2020-03-23T14:45:00Z">
        <w:r w:rsidR="004D4385">
          <w:t xml:space="preserve"> </w:t>
        </w:r>
        <w:r w:rsidR="004D4385">
          <w:lastRenderedPageBreak/>
          <w:t xml:space="preserve">other methodology is necessary </w:t>
        </w:r>
      </w:ins>
      <w:ins w:id="149" w:author="Domagalski, Joseph L" w:date="2020-03-23T14:46:00Z">
        <w:r w:rsidR="004D4385">
          <w:t>using acoustic Dop</w:t>
        </w:r>
      </w:ins>
      <w:ins w:id="150" w:author="Domagalski, Joseph L" w:date="2020-03-25T12:18:00Z">
        <w:r w:rsidR="009415BB">
          <w:t>pl</w:t>
        </w:r>
      </w:ins>
      <w:ins w:id="151" w:author="Domagalski, Joseph L" w:date="2020-03-23T14:46:00Z">
        <w:r w:rsidR="004D4385">
          <w:t>er current profiling</w:t>
        </w:r>
      </w:ins>
      <w:ins w:id="152" w:author="Domagalski, Joseph L" w:date="2020-03-23T14:49:00Z">
        <w:r w:rsidR="004D4385">
          <w:t>.  These methods</w:t>
        </w:r>
      </w:ins>
      <w:ins w:id="153" w:author="Domagalski, Joseph L" w:date="2020-03-25T12:19:00Z">
        <w:r w:rsidR="009415BB">
          <w:t xml:space="preserve"> used on the Sacramento River location</w:t>
        </w:r>
      </w:ins>
      <w:ins w:id="154" w:author="Domagalski, Joseph L" w:date="2020-03-23T14:49:00Z">
        <w:r w:rsidR="004D4385">
          <w:t xml:space="preserve"> have been summarized by Burau et al., 2015.  </w:t>
        </w:r>
      </w:ins>
    </w:p>
    <w:p w14:paraId="31289CE6" w14:textId="1BE06CDD" w:rsidR="00157457" w:rsidRPr="00561B6C" w:rsidRDefault="00A07CEA" w:rsidP="0067514C">
      <w:pPr>
        <w:ind w:firstLine="720"/>
      </w:pPr>
      <w:r w:rsidRPr="00561B6C">
        <w:t xml:space="preserve">Nutrients were analyzed at the U.S. Geological </w:t>
      </w:r>
      <w:r w:rsidR="00624C9E" w:rsidRPr="00561B6C">
        <w:t>Survey laboratory as described by Fishman, et. al., 1993.</w:t>
      </w:r>
      <w:r w:rsidR="00157457" w:rsidRPr="00561B6C">
        <w:t xml:space="preserve">  The</w:t>
      </w:r>
      <w:r w:rsidR="00157457">
        <w:t xml:space="preserve"> </w:t>
      </w:r>
      <w:ins w:id="155" w:author="Domagalski, Joseph L" w:date="2020-03-23T15:13:00Z">
        <w:r w:rsidR="00091964">
          <w:t xml:space="preserve">longest </w:t>
        </w:r>
      </w:ins>
      <w:r w:rsidR="00157457">
        <w:t>period of record</w:t>
      </w:r>
      <w:ins w:id="156" w:author="Domagalski, Joseph L" w:date="2020-03-25T14:12:00Z">
        <w:r w:rsidR="005A5EF0">
          <w:t xml:space="preserve"> on nutrients</w:t>
        </w:r>
      </w:ins>
      <w:r w:rsidR="00157457">
        <w:t xml:space="preserve"> for this analysis was </w:t>
      </w:r>
      <w:ins w:id="157" w:author="Domagalski, Joseph L" w:date="2020-03-23T15:11:00Z">
        <w:r w:rsidR="005D04EB">
          <w:t xml:space="preserve">from </w:t>
        </w:r>
      </w:ins>
      <w:r w:rsidR="00157457">
        <w:t>1970 to 2019</w:t>
      </w:r>
      <w:ins w:id="158" w:author="Domagalski, Joseph L" w:date="2020-03-23T15:13:00Z">
        <w:r w:rsidR="00091964">
          <w:t xml:space="preserve"> and from 1975 to 2019 </w:t>
        </w:r>
      </w:ins>
      <w:ins w:id="159" w:author="Domagalski, Joseph L" w:date="2020-03-25T14:12:00Z">
        <w:r w:rsidR="005A5EF0">
          <w:t>otherwise</w:t>
        </w:r>
      </w:ins>
      <w:r w:rsidR="00157457">
        <w:t>.</w:t>
      </w:r>
      <w:r w:rsidR="002C2640">
        <w:t xml:space="preserve"> </w:t>
      </w:r>
      <w:r w:rsidR="00604D0F">
        <w:t xml:space="preserve"> </w:t>
      </w:r>
      <w:r w:rsidR="00157457">
        <w:t xml:space="preserve">Concentrations, mass loads, and trends were estimated using </w:t>
      </w:r>
      <w:r w:rsidR="002C2640">
        <w:t>the Weighted</w:t>
      </w:r>
      <w:r w:rsidR="00157457">
        <w:t xml:space="preserve"> </w:t>
      </w:r>
      <w:r w:rsidR="00157457" w:rsidRPr="003D5EF6">
        <w:t>Regressions on Time, Discharge, and Season (WRTDS</w:t>
      </w:r>
      <w:r w:rsidR="00157457">
        <w:t>)</w:t>
      </w:r>
      <w:r w:rsidR="002C2640">
        <w:t xml:space="preserve"> model</w:t>
      </w:r>
      <w:r w:rsidR="00157457" w:rsidRPr="00960EBA">
        <w:t xml:space="preserve"> </w:t>
      </w:r>
      <w:r w:rsidR="002C2640" w:rsidRPr="00561B6C">
        <w:t>(</w:t>
      </w:r>
      <w:r w:rsidR="00157457" w:rsidRPr="00561B6C">
        <w:t>Hirsch et al. 2010</w:t>
      </w:r>
      <w:r w:rsidR="002C2640" w:rsidRPr="00561B6C">
        <w:t>)</w:t>
      </w:r>
      <w:r w:rsidR="00157457" w:rsidRPr="00561B6C">
        <w:t>.</w:t>
      </w:r>
      <w:r w:rsidR="002C2640" w:rsidRPr="00561B6C">
        <w:t xml:space="preserve"> </w:t>
      </w:r>
      <w:r w:rsidR="00157457" w:rsidRPr="00561B6C">
        <w:t xml:space="preserve">Watershed sources of nutrients (total Nitrogen and total Phosphorus) were assessed using the </w:t>
      </w:r>
      <w:proofErr w:type="spellStart"/>
      <w:r w:rsidR="00157457" w:rsidRPr="00561B6C">
        <w:t>SPAtially</w:t>
      </w:r>
      <w:proofErr w:type="spellEnd"/>
      <w:r w:rsidR="00157457" w:rsidRPr="00561B6C">
        <w:t xml:space="preserve"> Referenced Regressions On Watershed attributes (SPARROW) models (Preston et al., 2009, 2011b). </w:t>
      </w:r>
    </w:p>
    <w:p w14:paraId="02A8A4F2" w14:textId="66B32DE9" w:rsidR="00B363AF" w:rsidRPr="00D10F6E" w:rsidRDefault="00E46E88" w:rsidP="00D10F6E">
      <w:pPr>
        <w:ind w:firstLine="720"/>
      </w:pPr>
      <w:r w:rsidRPr="00561B6C">
        <w:t xml:space="preserve">The WRTDS model is written in the R computing framework and is </w:t>
      </w:r>
      <w:r w:rsidR="002C2640" w:rsidRPr="00561B6C">
        <w:t>publicly available</w:t>
      </w:r>
      <w:r w:rsidRPr="00561B6C">
        <w:t xml:space="preserve"> from the Comprehensive R Archive Network (</w:t>
      </w:r>
      <w:hyperlink r:id="rId17" w:history="1">
        <w:r w:rsidRPr="00561B6C">
          <w:rPr>
            <w:rStyle w:val="Hyperlink"/>
          </w:rPr>
          <w:t>https://www.R-project.org</w:t>
        </w:r>
      </w:hyperlink>
      <w:r w:rsidRPr="00561B6C">
        <w:rPr>
          <w:rStyle w:val="Hyperlink"/>
          <w:color w:val="000000" w:themeColor="text1"/>
          <w:u w:val="none"/>
        </w:rPr>
        <w:t>)</w:t>
      </w:r>
      <w:r w:rsidR="002C2640" w:rsidRPr="00561B6C">
        <w:rPr>
          <w:rStyle w:val="Hyperlink"/>
          <w:color w:val="000000" w:themeColor="text1"/>
          <w:u w:val="none"/>
        </w:rPr>
        <w:t xml:space="preserve">. </w:t>
      </w:r>
      <w:r w:rsidRPr="00561B6C">
        <w:t xml:space="preserve">The model was developed to produce estimates of concentration and </w:t>
      </w:r>
      <w:ins w:id="160" w:author="Domagalski, Joseph L" w:date="2020-03-15T16:02:00Z">
        <w:r w:rsidR="00960EBA">
          <w:t>load</w:t>
        </w:r>
      </w:ins>
      <w:r w:rsidRPr="00561B6C">
        <w:t>, along with the</w:t>
      </w:r>
      <w:r>
        <w:t xml:space="preserve"> ability to calculate flow-normalized estimates of concentration and </w:t>
      </w:r>
      <w:r w:rsidR="00960EBA">
        <w:t>load</w:t>
      </w:r>
      <w:ins w:id="161" w:author="Domagalski, Joseph L" w:date="2020-03-25T12:21:00Z">
        <w:r w:rsidR="00BD0890">
          <w:t xml:space="preserve"> </w:t>
        </w:r>
      </w:ins>
      <w:r>
        <w:t xml:space="preserve">with graphical capabilities to illustrate the resulting trends.  </w:t>
      </w:r>
      <w:r w:rsidR="00FD127E" w:rsidRPr="00933A14">
        <w:t xml:space="preserve">Estimated concentrations and fluxes for </w:t>
      </w:r>
      <w:r w:rsidR="00FD127E">
        <w:t>nitrogen forms</w:t>
      </w:r>
      <w:r w:rsidR="00D10F6E">
        <w:t>--(</w:t>
      </w:r>
      <w:r w:rsidR="00323189">
        <w:t>n</w:t>
      </w:r>
      <w:r w:rsidR="00323189" w:rsidRPr="00933A14">
        <w:t xml:space="preserve">itrate </w:t>
      </w:r>
      <w:r w:rsidR="00FD127E" w:rsidRPr="00933A14">
        <w:t>(NO</w:t>
      </w:r>
      <w:r w:rsidR="00FD127E" w:rsidRPr="00FB748C">
        <w:rPr>
          <w:vertAlign w:val="subscript"/>
        </w:rPr>
        <w:t>3</w:t>
      </w:r>
      <w:r w:rsidR="00FD127E" w:rsidRPr="00933A14">
        <w:t xml:space="preserve">), </w:t>
      </w:r>
      <w:r w:rsidR="00323189">
        <w:t>a</w:t>
      </w:r>
      <w:r w:rsidR="00323189" w:rsidRPr="00933A14">
        <w:t xml:space="preserve">mmonium </w:t>
      </w:r>
      <w:r w:rsidR="00FD127E" w:rsidRPr="00933A14">
        <w:t>(NH</w:t>
      </w:r>
      <w:r w:rsidR="00FD127E" w:rsidRPr="00FB748C">
        <w:rPr>
          <w:vertAlign w:val="subscript"/>
        </w:rPr>
        <w:t>4</w:t>
      </w:r>
      <w:r w:rsidR="00FD127E" w:rsidRPr="00933A14">
        <w:t xml:space="preserve">), </w:t>
      </w:r>
      <w:r w:rsidR="00323189">
        <w:t>t</w:t>
      </w:r>
      <w:r w:rsidR="00323189" w:rsidRPr="00933A14">
        <w:t xml:space="preserve">otal </w:t>
      </w:r>
      <w:proofErr w:type="spellStart"/>
      <w:r w:rsidR="00FD127E" w:rsidRPr="00933A14">
        <w:t>Kjeldahl</w:t>
      </w:r>
      <w:proofErr w:type="spellEnd"/>
      <w:r w:rsidR="00FD127E">
        <w:t xml:space="preserve"> </w:t>
      </w:r>
      <w:r w:rsidR="00323189">
        <w:t>nitrogen</w:t>
      </w:r>
      <w:r w:rsidR="00323189" w:rsidRPr="00933A14">
        <w:t xml:space="preserve"> </w:t>
      </w:r>
      <w:r w:rsidR="00FD127E" w:rsidRPr="00933A14">
        <w:t>(TKN),</w:t>
      </w:r>
      <w:r w:rsidR="00FD127E">
        <w:t xml:space="preserve"> </w:t>
      </w:r>
      <w:r w:rsidR="00323189">
        <w:t>o</w:t>
      </w:r>
      <w:r w:rsidR="00323189" w:rsidRPr="00933A14">
        <w:t xml:space="preserve">rthophosphate </w:t>
      </w:r>
      <w:r w:rsidR="00FD127E" w:rsidRPr="00933A14">
        <w:t>(OP)</w:t>
      </w:r>
      <w:r w:rsidR="00FD127E">
        <w:t xml:space="preserve">, and </w:t>
      </w:r>
      <w:r w:rsidR="00D10F6E">
        <w:t>t</w:t>
      </w:r>
      <w:r w:rsidR="00D10F6E" w:rsidRPr="00933A14">
        <w:t xml:space="preserve">otal </w:t>
      </w:r>
      <w:r w:rsidR="00D10F6E">
        <w:t>p</w:t>
      </w:r>
      <w:r w:rsidR="00FD127E" w:rsidRPr="00933A14">
        <w:t>hosphorus (TP</w:t>
      </w:r>
      <w:ins w:id="162" w:author="Kraus, Tamara" w:date="2019-12-31T13:23:00Z">
        <w:r w:rsidR="00D10F6E" w:rsidRPr="00933A14">
          <w:t>)</w:t>
        </w:r>
      </w:ins>
      <w:ins w:id="163" w:author="Domagalski, Joseph L" w:date="2020-03-25T12:21:00Z">
        <w:r w:rsidR="00BD0890">
          <w:t xml:space="preserve"> </w:t>
        </w:r>
      </w:ins>
      <w:ins w:id="164" w:author="Kraus, Tamara" w:date="2019-12-31T13:23:00Z">
        <w:del w:id="165" w:author="Domagalski, Joseph L" w:date="2020-03-25T12:21:00Z">
          <w:r w:rsidR="00D10F6E" w:rsidDel="00BD0890">
            <w:delText>--</w:delText>
          </w:r>
        </w:del>
      </w:ins>
      <w:r w:rsidR="00FD127E" w:rsidRPr="00933A14">
        <w:t xml:space="preserve">over the </w:t>
      </w:r>
      <w:del w:id="166" w:author="Domagalski, Joseph L" w:date="2020-03-25T12:21:00Z">
        <w:r w:rsidR="00FD127E" w:rsidRPr="00933A14" w:rsidDel="00BD0890">
          <w:delText xml:space="preserve">1970-2019 </w:delText>
        </w:r>
      </w:del>
      <w:r w:rsidR="00FD127E" w:rsidRPr="00933A14">
        <w:t>period</w:t>
      </w:r>
      <w:ins w:id="167" w:author="Domagalski, Joseph L" w:date="2020-03-25T12:21:00Z">
        <w:r w:rsidR="00BD0890">
          <w:t xml:space="preserve"> of rec</w:t>
        </w:r>
      </w:ins>
      <w:ins w:id="168" w:author="Domagalski, Joseph L" w:date="2020-03-25T12:22:00Z">
        <w:r w:rsidR="00BD0890">
          <w:t>ord</w:t>
        </w:r>
      </w:ins>
      <w:r w:rsidR="00FD127E" w:rsidRPr="00933A14">
        <w:t xml:space="preserve"> </w:t>
      </w:r>
      <w:r w:rsidR="00FD127E">
        <w:t xml:space="preserve">were estimated </w:t>
      </w:r>
      <w:r w:rsidR="00FD127E" w:rsidRPr="00933A14">
        <w:t xml:space="preserve">using the WRTDS model </w:t>
      </w:r>
      <w:r w:rsidR="00FD127E">
        <w:t xml:space="preserve">for the Sacramento River </w:t>
      </w:r>
      <w:r w:rsidR="002C2640">
        <w:t>at Freeport</w:t>
      </w:r>
      <w:r w:rsidR="00FD127E">
        <w:t xml:space="preserve"> and the San Joaquin River </w:t>
      </w:r>
      <w:r w:rsidR="00335277">
        <w:t xml:space="preserve">near </w:t>
      </w:r>
      <w:proofErr w:type="spellStart"/>
      <w:r w:rsidR="00335277">
        <w:t>Vernalis</w:t>
      </w:r>
      <w:proofErr w:type="spellEnd"/>
      <w:r w:rsidR="00FD127E">
        <w:t>.</w:t>
      </w:r>
      <w:r w:rsidR="002C2640">
        <w:rPr>
          <w:rFonts w:cstheme="minorHAnsi"/>
        </w:rPr>
        <w:t xml:space="preserve"> </w:t>
      </w:r>
      <w:r w:rsidR="00CA46C1">
        <w:t>WRTDS evaluat</w:t>
      </w:r>
      <w:r w:rsidR="008E0812">
        <w:t>es</w:t>
      </w:r>
      <w:r w:rsidR="00CA46C1">
        <w:t xml:space="preserve"> a concentration-discharge relationship</w:t>
      </w:r>
      <w:r w:rsidR="00CB2770">
        <w:t xml:space="preserve"> based on </w:t>
      </w:r>
      <w:r w:rsidR="008E0812">
        <w:t xml:space="preserve">time, discharge and season by re-evaluating </w:t>
      </w:r>
      <w:r w:rsidR="008E0812" w:rsidRPr="008E0812">
        <w:t>coefficients for each day of estimation.</w:t>
      </w:r>
      <w:r w:rsidR="008E0812">
        <w:t xml:space="preserve">  </w:t>
      </w:r>
      <w:r w:rsidR="00AC660A">
        <w:t xml:space="preserve">The </w:t>
      </w:r>
      <w:r w:rsidR="00A16D2E">
        <w:t>estimated concentration is a product of the f</w:t>
      </w:r>
      <w:r w:rsidR="00B75DB8">
        <w:t>o</w:t>
      </w:r>
      <w:r w:rsidR="00A16D2E">
        <w:t>llowing equation:</w:t>
      </w:r>
    </w:p>
    <w:p w14:paraId="026ADBC7" w14:textId="230E5136" w:rsidR="00A16D2E" w:rsidRDefault="00A16D2E" w:rsidP="00653311"/>
    <w:p w14:paraId="774E49C6" w14:textId="5E477F8D" w:rsidR="00A16D2E" w:rsidRDefault="00A16D2E" w:rsidP="00951F4F">
      <w:pPr>
        <w:autoSpaceDE w:val="0"/>
        <w:autoSpaceDN w:val="0"/>
        <w:adjustRightInd w:val="0"/>
        <w:jc w:val="center"/>
      </w:pPr>
      <w:r w:rsidRPr="00951F4F">
        <w:rPr>
          <w:rFonts w:ascii="RotisSerif" w:hAnsi="RotisSerif" w:cs="RotisSerif"/>
        </w:rPr>
        <w:t>In</w:t>
      </w:r>
      <w:r w:rsidRPr="00951F4F">
        <w:rPr>
          <w:rFonts w:ascii="EuclidSymbol" w:hAnsi="EuclidSymbol" w:cs="EuclidSymbol"/>
        </w:rPr>
        <w:t>(</w:t>
      </w:r>
      <w:proofErr w:type="spellStart"/>
      <w:r w:rsidR="00951F4F">
        <w:rPr>
          <w:rFonts w:ascii="RotisSerif-Italic" w:hAnsi="RotisSerif-Italic" w:cs="RotisSerif-Italic"/>
          <w:i/>
          <w:iCs/>
        </w:rPr>
        <w:t>C</w:t>
      </w:r>
      <w:r w:rsidR="00951F4F" w:rsidRPr="00951F4F">
        <w:rPr>
          <w:rFonts w:ascii="RotisSerif-Italic" w:hAnsi="RotisSerif-Italic" w:cs="RotisSerif-Italic"/>
          <w:i/>
          <w:iCs/>
          <w:vertAlign w:val="subscript"/>
        </w:rPr>
        <w:t>ij</w:t>
      </w:r>
      <w:proofErr w:type="spellEnd"/>
      <w:r w:rsidRPr="00951F4F">
        <w:rPr>
          <w:rFonts w:ascii="EuclidSymbol" w:hAnsi="EuclidSymbol" w:cs="EuclidSymbol"/>
        </w:rPr>
        <w:t>)=</w:t>
      </w:r>
      <w:r w:rsidRPr="00951F4F">
        <w:rPr>
          <w:rFonts w:ascii="Calibri" w:hAnsi="Calibri" w:cs="Calibri"/>
          <w:i/>
          <w:iCs/>
        </w:rPr>
        <w:t>β</w:t>
      </w:r>
      <w:r w:rsidRPr="00951F4F">
        <w:rPr>
          <w:rFonts w:ascii="EuclidSymbol-Italic" w:hAnsi="EuclidSymbol-Italic" w:cs="EuclidSymbol-Italic"/>
          <w:i/>
          <w:iCs/>
          <w:vertAlign w:val="subscript"/>
        </w:rPr>
        <w:t>0</w:t>
      </w:r>
      <w:r w:rsidRPr="00951F4F">
        <w:rPr>
          <w:rFonts w:ascii="EuclidSymbol" w:hAnsi="EuclidSymbol" w:cs="EuclidSymbol"/>
        </w:rPr>
        <w:t xml:space="preserve">+ </w:t>
      </w:r>
      <w:r w:rsidRPr="00951F4F">
        <w:rPr>
          <w:rFonts w:ascii="Calibri" w:hAnsi="Calibri" w:cs="Calibri"/>
          <w:i/>
          <w:iCs/>
        </w:rPr>
        <w:t>β</w:t>
      </w:r>
      <w:r w:rsidRPr="00951F4F">
        <w:rPr>
          <w:rFonts w:ascii="EuclidSymbol-Italic" w:hAnsi="EuclidSymbol-Italic" w:cs="EuclidSymbol-Italic"/>
          <w:i/>
          <w:iCs/>
          <w:vertAlign w:val="subscript"/>
        </w:rPr>
        <w:t>1</w:t>
      </w:r>
      <w:r w:rsidR="00951F4F">
        <w:rPr>
          <w:rFonts w:ascii="RotisSerif-Italic" w:hAnsi="RotisSerif-Italic" w:cs="RotisSerif-Italic"/>
          <w:i/>
          <w:iCs/>
        </w:rPr>
        <w:t>T</w:t>
      </w:r>
      <w:r w:rsidR="00951F4F" w:rsidRPr="00951F4F">
        <w:rPr>
          <w:rFonts w:ascii="RotisSerif-Italic" w:hAnsi="RotisSerif-Italic" w:cs="RotisSerif-Italic"/>
          <w:i/>
          <w:iCs/>
          <w:vertAlign w:val="subscript"/>
        </w:rPr>
        <w:t>ij</w:t>
      </w:r>
      <w:r w:rsidRPr="00951F4F">
        <w:rPr>
          <w:rFonts w:ascii="RotisSerif-Italic" w:hAnsi="RotisSerif-Italic" w:cs="RotisSerif-Italic"/>
          <w:i/>
          <w:iCs/>
        </w:rPr>
        <w:t xml:space="preserve"> </w:t>
      </w:r>
      <w:r w:rsidRPr="00951F4F">
        <w:rPr>
          <w:rFonts w:ascii="EuclidSymbol" w:hAnsi="EuclidSymbol" w:cs="EuclidSymbol"/>
        </w:rPr>
        <w:t xml:space="preserve">+ </w:t>
      </w:r>
      <w:r w:rsidRPr="00951F4F">
        <w:rPr>
          <w:rFonts w:ascii="Calibri" w:hAnsi="Calibri" w:cs="Calibri"/>
          <w:i/>
          <w:iCs/>
        </w:rPr>
        <w:t>β</w:t>
      </w:r>
      <w:r w:rsidRPr="00951F4F">
        <w:rPr>
          <w:rFonts w:ascii="Calibri" w:hAnsi="Calibri" w:cs="Calibri"/>
          <w:i/>
          <w:iCs/>
          <w:vertAlign w:val="subscript"/>
        </w:rPr>
        <w:t>2</w:t>
      </w:r>
      <w:r w:rsidRPr="00951F4F">
        <w:rPr>
          <w:rFonts w:ascii="EuclidSymbol-Italic" w:hAnsi="EuclidSymbol-Italic" w:cs="EuclidSymbol-Italic"/>
          <w:i/>
          <w:iCs/>
        </w:rPr>
        <w:t xml:space="preserve"> </w:t>
      </w:r>
      <w:r w:rsidRPr="00951F4F">
        <w:rPr>
          <w:rFonts w:ascii="RotisSerif" w:hAnsi="RotisSerif" w:cs="RotisSerif"/>
        </w:rPr>
        <w:t>In</w:t>
      </w:r>
      <w:r w:rsidRPr="00951F4F">
        <w:rPr>
          <w:rFonts w:ascii="EuclidSymbol" w:hAnsi="EuclidSymbol" w:cs="EuclidSymbol"/>
        </w:rPr>
        <w:t>(</w:t>
      </w:r>
      <w:proofErr w:type="spellStart"/>
      <w:r w:rsidRPr="00951F4F">
        <w:rPr>
          <w:rFonts w:ascii="RotisSerif-Italic" w:hAnsi="RotisSerif-Italic" w:cs="RotisSerif-Italic"/>
          <w:i/>
          <w:iCs/>
        </w:rPr>
        <w:t>Q</w:t>
      </w:r>
      <w:r w:rsidR="00951F4F" w:rsidRPr="00951F4F">
        <w:rPr>
          <w:rFonts w:ascii="RotisSerif-Italic" w:hAnsi="RotisSerif-Italic" w:cs="RotisSerif-Italic"/>
          <w:i/>
          <w:iCs/>
          <w:vertAlign w:val="subscript"/>
        </w:rPr>
        <w:t>ij</w:t>
      </w:r>
      <w:proofErr w:type="spellEnd"/>
      <w:r w:rsidRPr="00951F4F">
        <w:rPr>
          <w:rFonts w:ascii="EuclidSymbol" w:hAnsi="EuclidSymbol" w:cs="EuclidSymbol"/>
        </w:rPr>
        <w:t xml:space="preserve">)+ </w:t>
      </w:r>
      <w:r w:rsidRPr="00951F4F">
        <w:rPr>
          <w:rFonts w:ascii="Calibri" w:hAnsi="Calibri" w:cs="Calibri"/>
          <w:i/>
          <w:iCs/>
        </w:rPr>
        <w:t>β</w:t>
      </w:r>
      <w:r w:rsidRPr="00951F4F">
        <w:rPr>
          <w:rFonts w:ascii="EuclidSymbol" w:hAnsi="EuclidSymbol" w:cs="EuclidSymbol"/>
          <w:vertAlign w:val="subscript"/>
        </w:rPr>
        <w:t>3</w:t>
      </w:r>
      <w:r w:rsidRPr="00951F4F">
        <w:rPr>
          <w:rFonts w:ascii="EuclidSymbol" w:hAnsi="EuclidSymbol" w:cs="EuclidSymbol"/>
        </w:rPr>
        <w:t xml:space="preserve"> sin(2</w:t>
      </w:r>
      <w:r w:rsidRPr="00951F4F">
        <w:rPr>
          <w:rFonts w:ascii="Calibri" w:hAnsi="Calibri" w:cs="Calibri"/>
        </w:rPr>
        <w:t>π</w:t>
      </w:r>
      <w:proofErr w:type="spellStart"/>
      <w:r w:rsidR="00951F4F">
        <w:rPr>
          <w:rFonts w:ascii="RotisSerif-Italic" w:hAnsi="RotisSerif-Italic" w:cs="RotisSerif-Italic"/>
          <w:i/>
          <w:iCs/>
        </w:rPr>
        <w:t>T</w:t>
      </w:r>
      <w:r w:rsidR="00951F4F" w:rsidRPr="00951F4F">
        <w:rPr>
          <w:rFonts w:ascii="RotisSerif-Italic" w:hAnsi="RotisSerif-Italic" w:cs="RotisSerif-Italic"/>
          <w:i/>
          <w:iCs/>
          <w:vertAlign w:val="subscript"/>
        </w:rPr>
        <w:t>ij</w:t>
      </w:r>
      <w:proofErr w:type="spellEnd"/>
      <w:r w:rsidR="00951F4F" w:rsidRPr="00951F4F">
        <w:rPr>
          <w:rFonts w:ascii="EuclidSymbol" w:hAnsi="EuclidSymbol" w:cs="EuclidSymbol"/>
        </w:rPr>
        <w:t>) +</w:t>
      </w:r>
      <w:r w:rsidRPr="00951F4F">
        <w:rPr>
          <w:rFonts w:ascii="EuclidSymbol" w:hAnsi="EuclidSymbol" w:cs="EuclidSymbol"/>
        </w:rPr>
        <w:t xml:space="preserve"> </w:t>
      </w:r>
      <w:r w:rsidRPr="00951F4F">
        <w:rPr>
          <w:rFonts w:ascii="Calibri" w:hAnsi="Calibri" w:cs="Calibri"/>
          <w:i/>
          <w:iCs/>
        </w:rPr>
        <w:t>β</w:t>
      </w:r>
      <w:r w:rsidRPr="00951F4F">
        <w:rPr>
          <w:rFonts w:ascii="EuclidSymbol" w:hAnsi="EuclidSymbol" w:cs="EuclidSymbol"/>
          <w:vertAlign w:val="subscript"/>
        </w:rPr>
        <w:t>4</w:t>
      </w:r>
      <w:r w:rsidRPr="00951F4F">
        <w:rPr>
          <w:rFonts w:ascii="EuclidSymbol" w:hAnsi="EuclidSymbol" w:cs="EuclidSymbol"/>
        </w:rPr>
        <w:t xml:space="preserve"> cos(2</w:t>
      </w:r>
      <w:r w:rsidRPr="00951F4F">
        <w:rPr>
          <w:rFonts w:ascii="Calibri" w:hAnsi="Calibri" w:cs="Calibri"/>
        </w:rPr>
        <w:t>π</w:t>
      </w:r>
      <w:proofErr w:type="spellStart"/>
      <w:r w:rsidR="00951F4F">
        <w:rPr>
          <w:rFonts w:ascii="RotisSerif-Italic" w:hAnsi="RotisSerif-Italic" w:cs="RotisSerif-Italic"/>
          <w:i/>
          <w:iCs/>
        </w:rPr>
        <w:t>T</w:t>
      </w:r>
      <w:r w:rsidR="00951F4F" w:rsidRPr="00951F4F">
        <w:rPr>
          <w:rFonts w:ascii="RotisSerif-Italic" w:hAnsi="RotisSerif-Italic" w:cs="RotisSerif-Italic"/>
          <w:i/>
          <w:iCs/>
          <w:vertAlign w:val="subscript"/>
        </w:rPr>
        <w:t>ij</w:t>
      </w:r>
      <w:proofErr w:type="spellEnd"/>
      <w:r w:rsidR="00951F4F" w:rsidRPr="00951F4F">
        <w:rPr>
          <w:rFonts w:ascii="EuclidSymbol" w:hAnsi="EuclidSymbol" w:cs="EuclidSymbol"/>
        </w:rPr>
        <w:t>) +</w:t>
      </w:r>
      <w:r w:rsidRPr="00951F4F">
        <w:rPr>
          <w:rFonts w:ascii="EuclidSymbol" w:hAnsi="EuclidSymbol" w:cs="EuclidSymbol"/>
        </w:rPr>
        <w:t xml:space="preserve"> </w:t>
      </w:r>
      <w:proofErr w:type="spellStart"/>
      <w:r w:rsidR="007C443F" w:rsidRPr="007C443F">
        <w:t>ε</w:t>
      </w:r>
      <w:r w:rsidR="00951F4F" w:rsidRPr="00951F4F">
        <w:rPr>
          <w:rFonts w:ascii="Calibri" w:hAnsi="Calibri" w:cs="Calibri"/>
          <w:i/>
          <w:iCs/>
          <w:vertAlign w:val="subscript"/>
        </w:rPr>
        <w:t>ij</w:t>
      </w:r>
      <w:proofErr w:type="spellEnd"/>
      <w:r w:rsidR="00951F4F">
        <w:rPr>
          <w:rFonts w:ascii="Calibri" w:hAnsi="Calibri" w:cs="Calibri"/>
          <w:i/>
          <w:iCs/>
          <w:sz w:val="20"/>
          <w:szCs w:val="20"/>
        </w:rPr>
        <w:t xml:space="preserve">                        </w:t>
      </w:r>
      <w:r w:rsidR="00951F4F" w:rsidRPr="00951F4F">
        <w:rPr>
          <w:rFonts w:ascii="RotisSerif" w:hAnsi="RotisSerif" w:cs="RotisSerif"/>
          <w:sz w:val="22"/>
          <w:szCs w:val="22"/>
        </w:rPr>
        <w:t xml:space="preserve"> (</w:t>
      </w:r>
      <w:r w:rsidR="00951F4F">
        <w:rPr>
          <w:rFonts w:ascii="RotisSerif" w:hAnsi="RotisSerif" w:cs="RotisSerif"/>
          <w:sz w:val="22"/>
          <w:szCs w:val="22"/>
        </w:rPr>
        <w:t>1</w:t>
      </w:r>
      <w:r>
        <w:rPr>
          <w:rFonts w:ascii="RotisSerif" w:hAnsi="RotisSerif" w:cs="RotisSerif"/>
          <w:sz w:val="22"/>
          <w:szCs w:val="22"/>
        </w:rPr>
        <w:t>)</w:t>
      </w:r>
    </w:p>
    <w:p w14:paraId="778DDFA2" w14:textId="18C95346" w:rsidR="00A16D2E" w:rsidRDefault="00A16D2E" w:rsidP="00653311"/>
    <w:p w14:paraId="638C6042" w14:textId="7153FA11" w:rsidR="007C443F" w:rsidRPr="00561B6C" w:rsidRDefault="00951F4F" w:rsidP="00653311">
      <w:r w:rsidRPr="00561B6C">
        <w:t>Where</w:t>
      </w:r>
      <w:r w:rsidR="007C443F" w:rsidRPr="00561B6C">
        <w:t xml:space="preserve"> for a specific day </w:t>
      </w:r>
      <w:proofErr w:type="spellStart"/>
      <w:r w:rsidR="007C443F" w:rsidRPr="00561B6C">
        <w:rPr>
          <w:i/>
        </w:rPr>
        <w:t>i</w:t>
      </w:r>
      <w:proofErr w:type="spellEnd"/>
      <w:r w:rsidR="007C443F" w:rsidRPr="00561B6C">
        <w:t xml:space="preserve"> and year </w:t>
      </w:r>
      <w:r w:rsidR="007C443F" w:rsidRPr="00561B6C">
        <w:rPr>
          <w:i/>
        </w:rPr>
        <w:t>j</w:t>
      </w:r>
      <w:r w:rsidR="007C443F" w:rsidRPr="00561B6C">
        <w:t xml:space="preserve">: </w:t>
      </w:r>
    </w:p>
    <w:p w14:paraId="7E8C5CFF" w14:textId="21E834FD" w:rsidR="00A16D2E" w:rsidRDefault="00951F4F" w:rsidP="007C443F">
      <w:pPr>
        <w:autoSpaceDE w:val="0"/>
        <w:autoSpaceDN w:val="0"/>
        <w:adjustRightInd w:val="0"/>
      </w:pPr>
      <w:r w:rsidRPr="00561B6C">
        <w:rPr>
          <w:i/>
        </w:rPr>
        <w:t>C</w:t>
      </w:r>
      <w:r w:rsidRPr="00561B6C">
        <w:t>; is the concentration</w:t>
      </w:r>
      <w:r w:rsidR="007C443F" w:rsidRPr="00561B6C">
        <w:t xml:space="preserve"> </w:t>
      </w:r>
      <w:r w:rsidRPr="00561B6C">
        <w:t xml:space="preserve">(in mg/L), </w:t>
      </w:r>
      <w:r w:rsidRPr="00561B6C">
        <w:rPr>
          <w:i/>
        </w:rPr>
        <w:t>Q</w:t>
      </w:r>
      <w:r w:rsidRPr="00561B6C">
        <w:t>; is the mean daily discharge</w:t>
      </w:r>
      <w:r w:rsidR="007C443F" w:rsidRPr="00561B6C">
        <w:t xml:space="preserve"> (</w:t>
      </w:r>
      <w:r w:rsidRPr="00561B6C">
        <w:t>in m</w:t>
      </w:r>
      <w:r w:rsidRPr="00561B6C">
        <w:rPr>
          <w:vertAlign w:val="superscript"/>
        </w:rPr>
        <w:t>3</w:t>
      </w:r>
      <w:r w:rsidRPr="00561B6C">
        <w:t>/s</w:t>
      </w:r>
      <w:r w:rsidR="007C443F" w:rsidRPr="00561B6C">
        <w:t>)</w:t>
      </w:r>
      <w:r w:rsidRPr="00561B6C">
        <w:t xml:space="preserve">, T; is the time in </w:t>
      </w:r>
      <w:r w:rsidR="00D90BAC" w:rsidRPr="00561B6C">
        <w:t xml:space="preserve">decimal </w:t>
      </w:r>
      <w:r w:rsidRPr="00561B6C">
        <w:t>years</w:t>
      </w:r>
      <w:r w:rsidR="007C443F" w:rsidRPr="00561B6C">
        <w:t xml:space="preserve">, β; are fitted coefficients, and ε is the unexplained variation </w:t>
      </w:r>
      <w:r w:rsidR="00D90BAC" w:rsidRPr="00561B6C">
        <w:t>(Hirsch et al. 2010)</w:t>
      </w:r>
      <w:r w:rsidR="00B92D7E" w:rsidRPr="00561B6C">
        <w:t xml:space="preserve">. </w:t>
      </w:r>
      <w:r w:rsidR="00C04FA7" w:rsidRPr="00561B6C">
        <w:t xml:space="preserve">Statistical significance of the calculated loads </w:t>
      </w:r>
      <w:r w:rsidR="00AA3003" w:rsidRPr="00561B6C">
        <w:t>is</w:t>
      </w:r>
      <w:r w:rsidR="00C04FA7" w:rsidRPr="00561B6C">
        <w:t xml:space="preserve"> given by a</w:t>
      </w:r>
      <w:del w:id="169" w:author="Domagalski, Joseph L" w:date="2020-03-25T12:22:00Z">
        <w:r w:rsidR="00C04FA7" w:rsidRPr="00561B6C" w:rsidDel="00BD0890">
          <w:delText xml:space="preserve"> flux</w:delText>
        </w:r>
      </w:del>
      <w:r w:rsidR="00C04FA7" w:rsidRPr="00561B6C">
        <w:t xml:space="preserve"> bias statistic.  Most of those indicated a favorable model with a bias statistic of plus or minus 1 to 10%.  Estimates of concentration and load can be presented on a daily to annual time scale. </w:t>
      </w:r>
      <w:r w:rsidR="005C0657" w:rsidRPr="00561B6C">
        <w:t xml:space="preserve">Further information about how concentrations and loads change with time is provided by a flow normalization calculation. </w:t>
      </w:r>
      <w:r w:rsidR="00C04FA7" w:rsidRPr="00561B6C">
        <w:t xml:space="preserve"> </w:t>
      </w:r>
      <w:r w:rsidR="008B1D97" w:rsidRPr="00561B6C">
        <w:t>Within</w:t>
      </w:r>
      <w:r w:rsidR="00D90BAC" w:rsidRPr="00561B6C">
        <w:t xml:space="preserve"> an annual time period</w:t>
      </w:r>
      <w:r w:rsidR="003E06B5" w:rsidRPr="00561B6C">
        <w:t xml:space="preserve">, there </w:t>
      </w:r>
      <w:r w:rsidR="0072209A" w:rsidRPr="00561B6C">
        <w:t>are</w:t>
      </w:r>
      <w:r w:rsidR="003E06B5" w:rsidRPr="00561B6C">
        <w:t xml:space="preserve"> </w:t>
      </w:r>
      <w:r w:rsidR="00D90BAC" w:rsidRPr="00561B6C">
        <w:t>variation</w:t>
      </w:r>
      <w:r w:rsidR="008440CA" w:rsidRPr="00561B6C">
        <w:t>s</w:t>
      </w:r>
      <w:r w:rsidR="00D90BAC" w:rsidRPr="00561B6C">
        <w:t xml:space="preserve"> in streamflow measurement</w:t>
      </w:r>
      <w:r w:rsidR="008440CA" w:rsidRPr="00561B6C">
        <w:t>s</w:t>
      </w:r>
      <w:r w:rsidR="00D90BAC" w:rsidRPr="00561B6C">
        <w:t xml:space="preserve"> at any given site</w:t>
      </w:r>
      <w:r w:rsidR="0072209A" w:rsidRPr="00561B6C">
        <w:t xml:space="preserve"> over the period of the record</w:t>
      </w:r>
      <w:r w:rsidR="0090489E" w:rsidRPr="00561B6C">
        <w:t>, which may be natural, such as flood and drought cycles, or through water management</w:t>
      </w:r>
      <w:r w:rsidR="003E06B5" w:rsidRPr="00561B6C">
        <w:t>.</w:t>
      </w:r>
      <w:r w:rsidR="0072209A" w:rsidRPr="00561B6C">
        <w:t xml:space="preserve"> </w:t>
      </w:r>
      <w:r w:rsidR="00D143E6" w:rsidRPr="00561B6C">
        <w:t>To deal with discharge variations the F</w:t>
      </w:r>
      <w:r w:rsidR="008B1D97" w:rsidRPr="00561B6C">
        <w:t>low</w:t>
      </w:r>
      <w:r w:rsidR="00D143E6" w:rsidRPr="00561B6C">
        <w:t>-N</w:t>
      </w:r>
      <w:r w:rsidR="008B1D97" w:rsidRPr="00561B6C">
        <w:t>ormalized</w:t>
      </w:r>
      <w:r w:rsidR="00D143E6" w:rsidRPr="00561B6C">
        <w:t>-C</w:t>
      </w:r>
      <w:r w:rsidR="008B1D97" w:rsidRPr="00561B6C">
        <w:t>oncentrations (FNC) approach is used in WRTDS</w:t>
      </w:r>
      <w:r w:rsidR="00D143E6" w:rsidRPr="00561B6C">
        <w:t xml:space="preserve"> (Hirsch et al. 2010)</w:t>
      </w:r>
      <w:r w:rsidR="008B1D97" w:rsidRPr="00561B6C">
        <w:t xml:space="preserve">. </w:t>
      </w:r>
      <w:r w:rsidR="00D143E6" w:rsidRPr="00561B6C">
        <w:t xml:space="preserve">The FNC for day </w:t>
      </w:r>
      <w:proofErr w:type="spellStart"/>
      <w:r w:rsidR="00D143E6" w:rsidRPr="00561B6C">
        <w:rPr>
          <w:i/>
        </w:rPr>
        <w:t>i</w:t>
      </w:r>
      <w:proofErr w:type="spellEnd"/>
      <w:r w:rsidR="00D143E6" w:rsidRPr="00561B6C">
        <w:t xml:space="preserve"> and year </w:t>
      </w:r>
      <w:r w:rsidR="00D143E6" w:rsidRPr="00561B6C">
        <w:rPr>
          <w:i/>
        </w:rPr>
        <w:t>j</w:t>
      </w:r>
      <w:r w:rsidR="00D143E6" w:rsidRPr="00561B6C">
        <w:t xml:space="preserve"> is defined as (equation</w:t>
      </w:r>
      <w:ins w:id="170" w:author="Kraus, Tamara" w:date="2020-02-16T17:38:00Z">
        <w:r w:rsidR="006F20E5">
          <w:t xml:space="preserve"> </w:t>
        </w:r>
      </w:ins>
      <w:r w:rsidR="00D143E6" w:rsidRPr="00561B6C">
        <w:t>2):</w:t>
      </w:r>
      <w:r w:rsidR="00D143E6">
        <w:t xml:space="preserve"> </w:t>
      </w:r>
    </w:p>
    <w:p w14:paraId="611D0F14" w14:textId="77777777" w:rsidR="00D143E6" w:rsidRDefault="00D143E6" w:rsidP="007C443F">
      <w:pPr>
        <w:autoSpaceDE w:val="0"/>
        <w:autoSpaceDN w:val="0"/>
        <w:adjustRightInd w:val="0"/>
      </w:pPr>
    </w:p>
    <w:p w14:paraId="696F492B" w14:textId="0E3E5878" w:rsidR="00D143E6" w:rsidRDefault="002426A1" w:rsidP="00D143E6">
      <w:pPr>
        <w:autoSpaceDE w:val="0"/>
        <w:autoSpaceDN w:val="0"/>
        <w:adjustRightInd w:val="0"/>
        <w:jc w:val="center"/>
      </w:pPr>
      <m:oMath>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w</m:t>
            </m:r>
            <m:d>
              <m:dPr>
                <m:ctrlPr>
                  <w:rPr>
                    <w:rFonts w:ascii="Cambria Math" w:hAnsi="Cambria Math"/>
                    <w:i/>
                  </w:rPr>
                </m:ctrlPr>
              </m:dPr>
              <m:e>
                <m:r>
                  <w:rPr>
                    <w:rFonts w:ascii="Cambria Math" w:hAnsi="Cambria Math"/>
                  </w:rPr>
                  <m:t xml:space="preserve">Q, </m:t>
                </m:r>
                <m:sSub>
                  <m:sSubPr>
                    <m:ctrlPr>
                      <w:rPr>
                        <w:rFonts w:ascii="Cambria Math" w:hAnsi="Cambria Math"/>
                        <w:i/>
                      </w:rPr>
                    </m:ctrlPr>
                  </m:sSubPr>
                  <m:e>
                    <m:r>
                      <w:rPr>
                        <w:rFonts w:ascii="Cambria Math" w:hAnsi="Cambria Math"/>
                      </w:rPr>
                      <m:t>T</m:t>
                    </m:r>
                  </m:e>
                  <m:sub>
                    <m:r>
                      <w:rPr>
                        <w:rFonts w:ascii="Cambria Math" w:hAnsi="Cambria Math"/>
                      </w:rPr>
                      <m:t>ij</m:t>
                    </m:r>
                  </m:sub>
                </m:sSub>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ij</m:t>
                </m:r>
              </m:sub>
            </m:sSub>
            <m:d>
              <m:dPr>
                <m:ctrlPr>
                  <w:rPr>
                    <w:rFonts w:ascii="Cambria Math" w:hAnsi="Cambria Math"/>
                    <w:i/>
                  </w:rPr>
                </m:ctrlPr>
              </m:dPr>
              <m:e>
                <m:r>
                  <w:rPr>
                    <w:rFonts w:ascii="Cambria Math" w:hAnsi="Cambria Math"/>
                  </w:rPr>
                  <m:t>Q</m:t>
                </m:r>
              </m:e>
            </m:d>
            <m:r>
              <w:rPr>
                <w:rFonts w:ascii="Cambria Math" w:hAnsi="Cambria Math"/>
              </w:rPr>
              <m:t>dQ</m:t>
            </m:r>
          </m:e>
        </m:nary>
      </m:oMath>
      <w:r w:rsidR="00D143E6">
        <w:rPr>
          <w:rFonts w:eastAsiaTheme="minorEastAsia"/>
        </w:rPr>
        <w:t xml:space="preserve">                                                        (2)</w:t>
      </w:r>
    </w:p>
    <w:p w14:paraId="37B7FABF" w14:textId="281B40AA" w:rsidR="00A16D2E" w:rsidRDefault="00A16D2E" w:rsidP="00653311"/>
    <w:p w14:paraId="388C73FA" w14:textId="7F4A1CD3" w:rsidR="00A16D2E" w:rsidRDefault="00A16D2E" w:rsidP="00653311"/>
    <w:p w14:paraId="4FE9EC3C" w14:textId="25AA9BFE" w:rsidR="000E03E9" w:rsidRPr="00561B6C" w:rsidRDefault="00AC298D" w:rsidP="00A938CD">
      <w:pPr>
        <w:jc w:val="both"/>
      </w:pPr>
      <w:r w:rsidRPr="00561B6C">
        <w:t xml:space="preserve">Where: </w:t>
      </w:r>
      <w:proofErr w:type="spellStart"/>
      <w:r w:rsidR="00D143E6" w:rsidRPr="00561B6C">
        <w:t>C</w:t>
      </w:r>
      <w:r w:rsidR="00D143E6" w:rsidRPr="00561B6C">
        <w:rPr>
          <w:i/>
          <w:vertAlign w:val="subscript"/>
        </w:rPr>
        <w:t>ij</w:t>
      </w:r>
      <w:proofErr w:type="spellEnd"/>
      <w:r w:rsidR="00D143E6" w:rsidRPr="00561B6C">
        <w:t xml:space="preserve"> is the flow-normalized-concentration for day </w:t>
      </w:r>
      <w:proofErr w:type="spellStart"/>
      <w:r w:rsidRPr="00561B6C">
        <w:rPr>
          <w:i/>
        </w:rPr>
        <w:t>i</w:t>
      </w:r>
      <w:proofErr w:type="spellEnd"/>
      <w:r w:rsidR="00D143E6" w:rsidRPr="00561B6C">
        <w:t xml:space="preserve"> and year </w:t>
      </w:r>
      <w:r w:rsidR="00D143E6" w:rsidRPr="00561B6C">
        <w:rPr>
          <w:i/>
        </w:rPr>
        <w:t>j</w:t>
      </w:r>
      <w:r w:rsidR="00D143E6" w:rsidRPr="00561B6C">
        <w:t>,</w:t>
      </w:r>
      <w:r w:rsidRPr="00561B6C">
        <w:t xml:space="preserve"> </w:t>
      </w:r>
      <w:proofErr w:type="spellStart"/>
      <w:r w:rsidRPr="00561B6C">
        <w:t>g</w:t>
      </w:r>
      <w:r w:rsidRPr="00561B6C">
        <w:rPr>
          <w:i/>
          <w:vertAlign w:val="subscript"/>
        </w:rPr>
        <w:t>ij</w:t>
      </w:r>
      <w:proofErr w:type="spellEnd"/>
      <w:r w:rsidRPr="00561B6C">
        <w:t xml:space="preserve">(Q) is the probability density function of discharge (Q) for day </w:t>
      </w:r>
      <w:proofErr w:type="spellStart"/>
      <w:r w:rsidRPr="00561B6C">
        <w:rPr>
          <w:i/>
        </w:rPr>
        <w:t>i</w:t>
      </w:r>
      <w:proofErr w:type="spellEnd"/>
      <w:r w:rsidRPr="00561B6C">
        <w:t xml:space="preserve"> of year </w:t>
      </w:r>
      <w:r w:rsidRPr="00561B6C">
        <w:rPr>
          <w:i/>
        </w:rPr>
        <w:t>j</w:t>
      </w:r>
      <w:r w:rsidRPr="00561B6C">
        <w:t>, and w(</w:t>
      </w:r>
      <w:proofErr w:type="spellStart"/>
      <w:r w:rsidRPr="00561B6C">
        <w:t>Q,T</w:t>
      </w:r>
      <w:r w:rsidRPr="00561B6C">
        <w:rPr>
          <w:vertAlign w:val="subscript"/>
        </w:rPr>
        <w:t>ij</w:t>
      </w:r>
      <w:proofErr w:type="spellEnd"/>
      <w:r w:rsidRPr="00561B6C">
        <w:t>) is a smooth continuous function of two variables, discharge (Q) in m</w:t>
      </w:r>
      <w:r w:rsidRPr="00561B6C">
        <w:rPr>
          <w:vertAlign w:val="superscript"/>
        </w:rPr>
        <w:t>3</w:t>
      </w:r>
      <w:r w:rsidRPr="00561B6C">
        <w:t xml:space="preserve">/s, and time (T) value for day </w:t>
      </w:r>
      <w:proofErr w:type="spellStart"/>
      <w:r w:rsidRPr="00561B6C">
        <w:rPr>
          <w:i/>
        </w:rPr>
        <w:t>i</w:t>
      </w:r>
      <w:proofErr w:type="spellEnd"/>
      <w:r w:rsidRPr="00561B6C">
        <w:t xml:space="preserve"> and year </w:t>
      </w:r>
      <w:r w:rsidRPr="00561B6C">
        <w:rPr>
          <w:i/>
        </w:rPr>
        <w:t>j</w:t>
      </w:r>
      <w:r w:rsidRPr="00561B6C">
        <w:t>.</w:t>
      </w:r>
      <w:r w:rsidR="00A938CD" w:rsidRPr="00561B6C">
        <w:t xml:space="preserve"> WRTDS uses weighted regression approach to estimate </w:t>
      </w:r>
      <w:r w:rsidR="00A938CD" w:rsidRPr="00561B6C">
        <w:rPr>
          <w:i/>
        </w:rPr>
        <w:t>w</w:t>
      </w:r>
      <w:r w:rsidR="00A938CD" w:rsidRPr="00561B6C">
        <w:t xml:space="preserve">, g(Q) is estimated with the flow-normalization </w:t>
      </w:r>
      <w:r w:rsidR="00A938CD" w:rsidRPr="00561B6C">
        <w:lastRenderedPageBreak/>
        <w:t xml:space="preserve">approach with the assumption that discharge is stationary for any day </w:t>
      </w:r>
      <w:proofErr w:type="spellStart"/>
      <w:r w:rsidR="00A938CD" w:rsidRPr="00561B6C">
        <w:rPr>
          <w:i/>
        </w:rPr>
        <w:t>i</w:t>
      </w:r>
      <w:proofErr w:type="spellEnd"/>
      <w:r w:rsidR="00A938CD" w:rsidRPr="00561B6C">
        <w:t xml:space="preserve"> in a year </w:t>
      </w:r>
      <w:r w:rsidR="00A938CD" w:rsidRPr="00561B6C">
        <w:rPr>
          <w:i/>
        </w:rPr>
        <w:t>j</w:t>
      </w:r>
      <w:r w:rsidR="00A938CD" w:rsidRPr="00561B6C">
        <w:t xml:space="preserve"> over the period of record (Hirsch et al. 2010). </w:t>
      </w:r>
    </w:p>
    <w:p w14:paraId="50560F17" w14:textId="0C57BF4F" w:rsidR="00516571" w:rsidRDefault="00516571" w:rsidP="00516571">
      <w:pPr>
        <w:autoSpaceDE w:val="0"/>
        <w:autoSpaceDN w:val="0"/>
        <w:adjustRightInd w:val="0"/>
        <w:ind w:firstLine="720"/>
      </w:pPr>
      <w:r w:rsidRPr="00561B6C">
        <w:t xml:space="preserve">Trends in concentration or load, and their significance levels, were calculated using the </w:t>
      </w:r>
      <w:proofErr w:type="spellStart"/>
      <w:r w:rsidRPr="00561B6C">
        <w:t>EGRETci</w:t>
      </w:r>
      <w:proofErr w:type="spellEnd"/>
      <w:r w:rsidRPr="00561B6C">
        <w:t xml:space="preserve"> R-package. The </w:t>
      </w:r>
      <w:proofErr w:type="spellStart"/>
      <w:r w:rsidRPr="00561B6C">
        <w:t>EGRETci</w:t>
      </w:r>
      <w:proofErr w:type="spellEnd"/>
      <w:r w:rsidRPr="00561B6C">
        <w:t xml:space="preserve"> R-package uses a bootstrap </w:t>
      </w:r>
      <w:r w:rsidR="006A5B65" w:rsidRPr="00561B6C">
        <w:t>method and</w:t>
      </w:r>
      <w:r w:rsidRPr="00561B6C">
        <w:t xml:space="preserve"> an adaptive Bayesian approach to evaluate when to accept or reject the null hypotheses (Hirsch et al., 2015).</w:t>
      </w:r>
      <w:r>
        <w:t xml:space="preserve">  An </w:t>
      </w:r>
      <w:r w:rsidRPr="00C40F10">
        <w:rPr>
          <w:rFonts w:ascii="Symbol" w:hAnsi="Symbol"/>
        </w:rPr>
        <w:t></w:t>
      </w:r>
      <w:r>
        <w:t xml:space="preserve"> value of 0.1 is used in order to increase the power to detect a real trend. A term, denoted as </w:t>
      </w:r>
      <w:r w:rsidRPr="000A6FCB">
        <w:rPr>
          <w:rFonts w:ascii="Symbol" w:hAnsi="Symbol"/>
        </w:rPr>
        <w:t></w:t>
      </w:r>
      <w:r>
        <w:rPr>
          <w:rFonts w:cstheme="minorHAnsi"/>
          <w:i/>
          <w:vertAlign w:val="subscript"/>
        </w:rPr>
        <w:t xml:space="preserve">f </w:t>
      </w:r>
      <w:r>
        <w:rPr>
          <w:rFonts w:cstheme="minorHAnsi"/>
        </w:rPr>
        <w:t>, is the fraction of bootstrap replicates, in an infinite number of bootstrap replicates, for which the estimated change in flow normalized flux is positive.  An estimate can be made at any stage of the bootstrap process denoted as</w:t>
      </w:r>
      <w:r w:rsidR="006A5B65">
        <w:t xml:space="preserve"> </w:t>
      </w:r>
      <w:r w:rsidRPr="00BA3761">
        <w:rPr>
          <w:rFonts w:ascii="Symbol" w:hAnsi="Symbol"/>
        </w:rPr>
        <w:t></w:t>
      </w:r>
      <w:r>
        <w:rPr>
          <w:rFonts w:ascii="Arial Unicode MS" w:eastAsia="Arial Unicode MS" w:hAnsi="Arial Unicode MS" w:cs="Arial Unicode MS" w:hint="eastAsia"/>
        </w:rPr>
        <w:t>̂</w:t>
      </w:r>
      <w:r>
        <w:rPr>
          <w:rFonts w:ascii="Arial Unicode MS" w:eastAsia="Arial Unicode MS" w:hAnsi="Arial Unicode MS" w:cs="Arial Unicode MS" w:hint="eastAsia"/>
          <w:i/>
          <w:vertAlign w:val="subscript"/>
        </w:rPr>
        <w:t>f</w:t>
      </w:r>
      <w:r>
        <w:rPr>
          <w:rFonts w:ascii="Arial Unicode MS" w:eastAsia="Arial Unicode MS" w:hAnsi="Arial Unicode MS" w:cs="Arial Unicode MS"/>
        </w:rPr>
        <w:t xml:space="preserve">.  </w:t>
      </w:r>
      <w:r w:rsidRPr="000A6FCB">
        <w:rPr>
          <w:rFonts w:eastAsia="Arial Unicode MS" w:cstheme="minorHAnsi"/>
        </w:rPr>
        <w:t>That term is defined as the mean of the Bayesian posterior distribution of</w:t>
      </w:r>
      <w:r>
        <w:rPr>
          <w:rFonts w:ascii="Arial Unicode MS" w:eastAsia="Arial Unicode MS" w:hAnsi="Arial Unicode MS" w:cs="Arial Unicode MS"/>
        </w:rPr>
        <w:t xml:space="preserve"> </w:t>
      </w:r>
      <w:r w:rsidRPr="00B836C2">
        <w:rPr>
          <w:rFonts w:ascii="Symbol" w:hAnsi="Symbol"/>
        </w:rPr>
        <w:t></w:t>
      </w:r>
      <w:r>
        <w:rPr>
          <w:rFonts w:cstheme="minorHAnsi"/>
          <w:i/>
          <w:vertAlign w:val="subscript"/>
        </w:rPr>
        <w:t>f</w:t>
      </w:r>
      <w:r>
        <w:rPr>
          <w:rFonts w:cstheme="minorHAnsi"/>
        </w:rPr>
        <w:t xml:space="preserve">.  A full description is given in </w:t>
      </w:r>
      <w:r w:rsidRPr="00561B6C">
        <w:rPr>
          <w:rFonts w:cstheme="minorHAnsi"/>
        </w:rPr>
        <w:t xml:space="preserve">Hirsch et al., 2015.  Definitions for determining the statistical significance of a trend direction, given by the function of </w:t>
      </w:r>
      <w:r w:rsidRPr="00561B6C">
        <w:rPr>
          <w:rFonts w:ascii="Symbol" w:hAnsi="Symbol"/>
        </w:rPr>
        <w:t></w:t>
      </w:r>
      <w:r w:rsidRPr="00561B6C">
        <w:rPr>
          <w:rFonts w:ascii="Arial Unicode MS" w:eastAsia="Arial Unicode MS" w:hAnsi="Arial Unicode MS" w:cs="Arial Unicode MS" w:hint="eastAsia"/>
        </w:rPr>
        <w:t>̂,</w:t>
      </w:r>
      <w:r w:rsidRPr="00561B6C">
        <w:rPr>
          <w:rFonts w:ascii="Arial Unicode MS" w:eastAsia="Arial Unicode MS" w:hAnsi="Arial Unicode MS" w:cs="Arial Unicode MS"/>
        </w:rPr>
        <w:t xml:space="preserve"> </w:t>
      </w:r>
      <w:r w:rsidRPr="00561B6C">
        <w:rPr>
          <w:rFonts w:cstheme="minorHAnsi"/>
        </w:rPr>
        <w:t xml:space="preserve">are given in Table </w:t>
      </w:r>
      <w:r w:rsidR="00E77E06" w:rsidRPr="00561B6C">
        <w:rPr>
          <w:rFonts w:cstheme="minorHAnsi"/>
        </w:rPr>
        <w:t>1</w:t>
      </w:r>
      <w:r w:rsidRPr="00561B6C">
        <w:rPr>
          <w:rFonts w:cstheme="minorHAnsi"/>
        </w:rPr>
        <w:t xml:space="preserve">. </w:t>
      </w:r>
      <w:r w:rsidR="008416FC" w:rsidRPr="00561B6C">
        <w:t xml:space="preserve"> </w:t>
      </w:r>
      <w:r w:rsidR="009870CB" w:rsidRPr="00561B6C">
        <w:t xml:space="preserve">The </w:t>
      </w:r>
      <w:proofErr w:type="spellStart"/>
      <w:r w:rsidR="009870CB" w:rsidRPr="00561B6C">
        <w:t>EGRETci</w:t>
      </w:r>
      <w:proofErr w:type="spellEnd"/>
      <w:r w:rsidR="009870CB" w:rsidRPr="00561B6C">
        <w:t xml:space="preserve"> method applies a bootstrapping test using Monte Carlo simulations to estimate the probability of detecting a trend. The model runs 100 bootstrapping test iterations over a 200-day bootstrapping window for </w:t>
      </w:r>
      <w:r w:rsidR="00B03CF7" w:rsidRPr="00561B6C">
        <w:t>the period of record</w:t>
      </w:r>
      <w:r w:rsidR="009870CB" w:rsidRPr="00561B6C">
        <w:t>. Output</w:t>
      </w:r>
      <w:r w:rsidR="00F752F0" w:rsidRPr="00561B6C">
        <w:t xml:space="preserve"> from the </w:t>
      </w:r>
      <w:proofErr w:type="spellStart"/>
      <w:r w:rsidR="009870CB" w:rsidRPr="00561B6C">
        <w:t>EGRETci</w:t>
      </w:r>
      <w:proofErr w:type="spellEnd"/>
      <w:r w:rsidR="009870CB" w:rsidRPr="00561B6C">
        <w:t xml:space="preserve"> </w:t>
      </w:r>
      <w:r w:rsidR="00F752F0" w:rsidRPr="00561B6C">
        <w:t>test</w:t>
      </w:r>
      <w:r w:rsidR="00B01FE9" w:rsidRPr="00561B6C">
        <w:t xml:space="preserve"> </w:t>
      </w:r>
      <w:r w:rsidR="006B00F2" w:rsidRPr="00561B6C">
        <w:t xml:space="preserve">includes a </w:t>
      </w:r>
      <w:proofErr w:type="gramStart"/>
      <w:r w:rsidR="006B00F2" w:rsidRPr="00561B6C">
        <w:t>p-value statistics</w:t>
      </w:r>
      <w:proofErr w:type="gramEnd"/>
      <w:r w:rsidR="006B00F2" w:rsidRPr="00561B6C">
        <w:t xml:space="preserve">, however </w:t>
      </w:r>
      <w:r w:rsidR="006B00F2" w:rsidRPr="00561B6C">
        <w:rPr>
          <w:sz w:val="23"/>
          <w:szCs w:val="23"/>
        </w:rPr>
        <w:t xml:space="preserve">trend uncertainty is expressed in terms of an estimate of </w:t>
      </w:r>
      <w:r w:rsidR="006B00F2" w:rsidRPr="00561B6C">
        <w:t>trend likelihood representing the probability of increasing or decreasing of trends (Hirsch et al. 2015).</w:t>
      </w:r>
      <w:r w:rsidR="00523F62" w:rsidRPr="00561B6C">
        <w:t xml:space="preserve"> The trend likelihood terminology is divided into 3 categories (</w:t>
      </w:r>
      <w:r w:rsidR="006A5B65" w:rsidRPr="00561B6C">
        <w:t>T</w:t>
      </w:r>
      <w:r w:rsidR="00523F62" w:rsidRPr="00561B6C">
        <w:t>able</w:t>
      </w:r>
      <w:r w:rsidRPr="00561B6C">
        <w:t xml:space="preserve"> </w:t>
      </w:r>
      <w:r w:rsidR="00523F62" w:rsidRPr="00561B6C">
        <w:t>1). Within any trend direction; a</w:t>
      </w:r>
      <w:r w:rsidR="000A169D" w:rsidRPr="00561B6C">
        <w:t xml:space="preserve"> “Highly Likely” trend would mean that at there is </w:t>
      </w:r>
      <w:r w:rsidR="00523F62" w:rsidRPr="00561B6C">
        <w:t xml:space="preserve">at </w:t>
      </w:r>
      <w:r w:rsidR="000A169D" w:rsidRPr="00561B6C">
        <w:t xml:space="preserve">least 95 out of a 100 chance </w:t>
      </w:r>
      <w:r w:rsidR="00523F62" w:rsidRPr="00561B6C">
        <w:t>that there is a trend in that direction, a “Very Likely” trend means that there are 90 to 95 chances of a 100 that the trend would be in a specific direction, and finally a “Likely”</w:t>
      </w:r>
      <w:r w:rsidR="000A169D" w:rsidRPr="00561B6C">
        <w:t xml:space="preserve"> trend </w:t>
      </w:r>
      <w:r w:rsidR="00523F62" w:rsidRPr="00561B6C">
        <w:t xml:space="preserve">would mean that there is a  90 to 66 chances of a 100 that there is a trend in a that direction. </w:t>
      </w:r>
      <w:r w:rsidR="00E37AB3" w:rsidRPr="00561B6C">
        <w:t>Along with the likelihood and the direction of trend for each constituent,</w:t>
      </w:r>
      <w:r w:rsidR="00523F62" w:rsidRPr="00561B6C">
        <w:t xml:space="preserve"> </w:t>
      </w:r>
      <w:proofErr w:type="spellStart"/>
      <w:r w:rsidR="00523F62" w:rsidRPr="00561B6C">
        <w:t>EGRETci</w:t>
      </w:r>
      <w:proofErr w:type="spellEnd"/>
      <w:r w:rsidR="00523F62" w:rsidRPr="00561B6C">
        <w:t xml:space="preserve"> output also provide</w:t>
      </w:r>
      <w:r w:rsidR="00B03CF7" w:rsidRPr="00561B6C">
        <w:t>s</w:t>
      </w:r>
      <w:r w:rsidR="00523F62" w:rsidRPr="00561B6C">
        <w:t xml:space="preserve"> a</w:t>
      </w:r>
      <w:r w:rsidR="00E37AB3" w:rsidRPr="00561B6C">
        <w:t>n estimated change value for concentrations and loads in mg/</w:t>
      </w:r>
      <w:ins w:id="171" w:author="Kraus, Tamara" w:date="2019-12-31T15:59:00Z">
        <w:r w:rsidR="00836D5A">
          <w:t>L</w:t>
        </w:r>
        <w:r w:rsidR="00836D5A" w:rsidRPr="00561B6C">
          <w:t xml:space="preserve"> </w:t>
        </w:r>
      </w:ins>
      <w:r w:rsidR="00E37AB3" w:rsidRPr="00561B6C">
        <w:t>and kg/year respectively.</w:t>
      </w:r>
      <w:r w:rsidR="00E37AB3" w:rsidRPr="00E37AB3">
        <w:t xml:space="preserve"> </w:t>
      </w:r>
    </w:p>
    <w:p w14:paraId="39D85FC4" w14:textId="5B868BD7" w:rsidR="00E77E06" w:rsidRDefault="00E77E06" w:rsidP="00516571">
      <w:pPr>
        <w:autoSpaceDE w:val="0"/>
        <w:autoSpaceDN w:val="0"/>
        <w:adjustRightInd w:val="0"/>
        <w:ind w:firstLine="720"/>
      </w:pPr>
    </w:p>
    <w:p w14:paraId="41952DB7" w14:textId="7862CD84" w:rsidR="00E77E06" w:rsidRPr="0067514C" w:rsidRDefault="00E77E06" w:rsidP="002B1541">
      <w:pPr>
        <w:rPr>
          <w:i/>
        </w:rPr>
      </w:pPr>
      <w:r w:rsidRPr="0067514C">
        <w:rPr>
          <w:b/>
          <w:i/>
        </w:rPr>
        <w:t>Table 1.</w:t>
      </w:r>
      <w:r w:rsidRPr="0067514C">
        <w:rPr>
          <w:i/>
        </w:rPr>
        <w:t xml:space="preserve"> Definitions for descriptive statements of trend likelihoods for WRTDS Bootstrap test as</w:t>
      </w:r>
      <w:r w:rsidR="002B1541" w:rsidRPr="0067514C">
        <w:rPr>
          <w:i/>
        </w:rPr>
        <w:t xml:space="preserve"> </w:t>
      </w:r>
      <w:r w:rsidRPr="0067514C">
        <w:rPr>
          <w:i/>
        </w:rPr>
        <w:t xml:space="preserve">a function of </w:t>
      </w:r>
      <w:r w:rsidRPr="0067514C">
        <w:rPr>
          <w:i/>
        </w:rPr>
        <w:t></w:t>
      </w:r>
      <w:r w:rsidRPr="0067514C">
        <w:rPr>
          <w:rFonts w:hint="eastAsia"/>
          <w:i/>
        </w:rPr>
        <w:t>̂,</w:t>
      </w:r>
      <w:r w:rsidRPr="0067514C">
        <w:rPr>
          <w:i/>
        </w:rPr>
        <w:t xml:space="preserve"> the posterior mean estimate of the probability of an increasing trend (Hirsch et al., 2015).</w:t>
      </w:r>
    </w:p>
    <w:tbl>
      <w:tblPr>
        <w:tblStyle w:val="TableGrid"/>
        <w:tblW w:w="5400" w:type="dxa"/>
        <w:jc w:val="center"/>
        <w:tblLook w:val="04A0" w:firstRow="1" w:lastRow="0" w:firstColumn="1" w:lastColumn="0" w:noHBand="0" w:noVBand="1"/>
      </w:tblPr>
      <w:tblGrid>
        <w:gridCol w:w="2430"/>
        <w:gridCol w:w="2970"/>
      </w:tblGrid>
      <w:tr w:rsidR="00AB5F5A" w:rsidRPr="00AB5F5A" w14:paraId="322C194B" w14:textId="77777777" w:rsidTr="006C02C6">
        <w:trPr>
          <w:trHeight w:hRule="exact" w:val="432"/>
          <w:jc w:val="center"/>
        </w:trPr>
        <w:tc>
          <w:tcPr>
            <w:tcW w:w="2430" w:type="dxa"/>
            <w:vAlign w:val="center"/>
          </w:tcPr>
          <w:p w14:paraId="1307A577" w14:textId="31A48CB0" w:rsidR="00E77E06" w:rsidRPr="00AB5F5A" w:rsidRDefault="00E77E06" w:rsidP="002E0263">
            <w:pPr>
              <w:jc w:val="center"/>
              <w:rPr>
                <w:rFonts w:cstheme="minorHAnsi"/>
                <w:b/>
                <w:bCs/>
              </w:rPr>
            </w:pPr>
            <w:r w:rsidRPr="00AB5F5A">
              <w:rPr>
                <w:b/>
              </w:rPr>
              <w:t>Range of</w:t>
            </w:r>
            <w:r w:rsidRPr="00AB5F5A">
              <w:rPr>
                <w:rFonts w:cstheme="minorHAnsi"/>
                <w:b/>
                <w:bCs/>
              </w:rPr>
              <w:t xml:space="preserve"> </w:t>
            </w:r>
            <w:r w:rsidRPr="00AB5F5A">
              <w:rPr>
                <w:rFonts w:ascii="Symbol" w:hAnsi="Symbol"/>
                <w:b/>
                <w:bCs/>
              </w:rPr>
              <w:t></w:t>
            </w:r>
            <w:r w:rsidRPr="00AB5F5A">
              <w:rPr>
                <w:rFonts w:ascii="Arial Unicode MS" w:eastAsia="Arial Unicode MS" w:hAnsi="Arial Unicode MS" w:cs="Arial Unicode MS" w:hint="eastAsia"/>
                <w:b/>
                <w:bCs/>
              </w:rPr>
              <w:t>̂</w:t>
            </w:r>
            <w:r w:rsidRPr="00AB5F5A">
              <w:rPr>
                <w:rFonts w:eastAsia="Arial Unicode MS" w:cstheme="minorHAnsi"/>
                <w:b/>
                <w:bCs/>
              </w:rPr>
              <w:t xml:space="preserve"> </w:t>
            </w:r>
            <w:r w:rsidR="001818EE" w:rsidRPr="00AB5F5A">
              <w:rPr>
                <w:rFonts w:eastAsia="Arial Unicode MS" w:cstheme="minorHAnsi"/>
                <w:b/>
                <w:bCs/>
              </w:rPr>
              <w:t>V</w:t>
            </w:r>
            <w:r w:rsidRPr="00AB5F5A">
              <w:rPr>
                <w:b/>
              </w:rPr>
              <w:t>alues</w:t>
            </w:r>
          </w:p>
        </w:tc>
        <w:tc>
          <w:tcPr>
            <w:tcW w:w="2970" w:type="dxa"/>
            <w:vAlign w:val="center"/>
          </w:tcPr>
          <w:p w14:paraId="276393DC" w14:textId="77777777" w:rsidR="00E77E06" w:rsidRPr="00AB5F5A" w:rsidRDefault="00E77E06" w:rsidP="002E0263">
            <w:pPr>
              <w:jc w:val="center"/>
              <w:rPr>
                <w:b/>
              </w:rPr>
            </w:pPr>
            <w:r w:rsidRPr="00AB5F5A">
              <w:rPr>
                <w:b/>
              </w:rPr>
              <w:t>Descriptors</w:t>
            </w:r>
          </w:p>
        </w:tc>
      </w:tr>
      <w:tr w:rsidR="00AB5F5A" w:rsidRPr="00AB5F5A" w14:paraId="60E81A3F" w14:textId="77777777" w:rsidTr="006C02C6">
        <w:trPr>
          <w:trHeight w:hRule="exact" w:val="432"/>
          <w:jc w:val="center"/>
        </w:trPr>
        <w:tc>
          <w:tcPr>
            <w:tcW w:w="2430" w:type="dxa"/>
            <w:vAlign w:val="center"/>
          </w:tcPr>
          <w:p w14:paraId="60D318D4" w14:textId="170C9274" w:rsidR="00E77E06" w:rsidRPr="00AB5F5A" w:rsidRDefault="00E77E06" w:rsidP="002E0263">
            <w:pPr>
              <w:jc w:val="center"/>
            </w:pPr>
            <w:r w:rsidRPr="00AB5F5A">
              <w:sym w:font="Symbol" w:char="F0B3"/>
            </w:r>
            <w:r w:rsidRPr="00AB5F5A">
              <w:t xml:space="preserve"> 0.95 and ≤ 1.0</w:t>
            </w:r>
          </w:p>
        </w:tc>
        <w:tc>
          <w:tcPr>
            <w:tcW w:w="2970" w:type="dxa"/>
            <w:shd w:val="clear" w:color="auto" w:fill="FFFF00"/>
            <w:vAlign w:val="center"/>
          </w:tcPr>
          <w:p w14:paraId="1D6C5AE7" w14:textId="77777777" w:rsidR="00E77E06" w:rsidRPr="00EF2084" w:rsidRDefault="00E77E06" w:rsidP="002E0263">
            <w:pPr>
              <w:jc w:val="center"/>
              <w:rPr>
                <w:highlight w:val="yellow"/>
              </w:rPr>
            </w:pPr>
            <w:r w:rsidRPr="00EF2084">
              <w:rPr>
                <w:highlight w:val="yellow"/>
              </w:rPr>
              <w:t>Highly Likely</w:t>
            </w:r>
          </w:p>
        </w:tc>
      </w:tr>
      <w:tr w:rsidR="00AB5F5A" w:rsidRPr="00AB5F5A" w14:paraId="7386C26A" w14:textId="77777777" w:rsidTr="006C02C6">
        <w:trPr>
          <w:trHeight w:hRule="exact" w:val="432"/>
          <w:jc w:val="center"/>
        </w:trPr>
        <w:tc>
          <w:tcPr>
            <w:tcW w:w="2430" w:type="dxa"/>
            <w:vAlign w:val="center"/>
          </w:tcPr>
          <w:p w14:paraId="4343C3EB" w14:textId="77777777" w:rsidR="00E77E06" w:rsidRPr="00AB5F5A" w:rsidRDefault="00E77E06" w:rsidP="002E0263">
            <w:pPr>
              <w:jc w:val="center"/>
            </w:pPr>
            <w:r w:rsidRPr="00AB5F5A">
              <w:sym w:font="Symbol" w:char="F0B3"/>
            </w:r>
            <w:r w:rsidRPr="00AB5F5A">
              <w:t xml:space="preserve"> 0.9 and &lt; 0.95</w:t>
            </w:r>
          </w:p>
        </w:tc>
        <w:tc>
          <w:tcPr>
            <w:tcW w:w="2970" w:type="dxa"/>
            <w:shd w:val="clear" w:color="auto" w:fill="D9E2F3" w:themeFill="accent1" w:themeFillTint="33"/>
            <w:vAlign w:val="center"/>
          </w:tcPr>
          <w:p w14:paraId="19BFF0D4" w14:textId="77777777" w:rsidR="00E77E06" w:rsidRPr="00AB5F5A" w:rsidRDefault="00E77E06" w:rsidP="002E0263">
            <w:pPr>
              <w:jc w:val="center"/>
            </w:pPr>
            <w:r w:rsidRPr="00AB5F5A">
              <w:t>Very Likely</w:t>
            </w:r>
          </w:p>
        </w:tc>
      </w:tr>
      <w:tr w:rsidR="00AB5F5A" w:rsidRPr="00AB5F5A" w14:paraId="086F5C39" w14:textId="77777777" w:rsidTr="006C02C6">
        <w:trPr>
          <w:trHeight w:hRule="exact" w:val="432"/>
          <w:jc w:val="center"/>
        </w:trPr>
        <w:tc>
          <w:tcPr>
            <w:tcW w:w="2430" w:type="dxa"/>
            <w:vAlign w:val="center"/>
          </w:tcPr>
          <w:p w14:paraId="13DD4EB4" w14:textId="77777777" w:rsidR="00E77E06" w:rsidRPr="00AB5F5A" w:rsidRDefault="00E77E06" w:rsidP="002E0263">
            <w:pPr>
              <w:jc w:val="center"/>
            </w:pPr>
            <w:r w:rsidRPr="00AB5F5A">
              <w:sym w:font="Symbol" w:char="F0B3"/>
            </w:r>
            <w:r w:rsidRPr="00AB5F5A">
              <w:t xml:space="preserve"> 0.66 and &lt;0.90</w:t>
            </w:r>
          </w:p>
        </w:tc>
        <w:tc>
          <w:tcPr>
            <w:tcW w:w="2970" w:type="dxa"/>
            <w:shd w:val="clear" w:color="auto" w:fill="E2EFD9" w:themeFill="accent6" w:themeFillTint="33"/>
            <w:vAlign w:val="center"/>
          </w:tcPr>
          <w:p w14:paraId="2C20FBF9" w14:textId="77777777" w:rsidR="00E77E06" w:rsidRPr="00AB5F5A" w:rsidRDefault="00E77E06" w:rsidP="002E0263">
            <w:pPr>
              <w:jc w:val="center"/>
            </w:pPr>
            <w:r w:rsidRPr="00AB5F5A">
              <w:t>Likely</w:t>
            </w:r>
          </w:p>
        </w:tc>
      </w:tr>
      <w:tr w:rsidR="00AB5F5A" w:rsidRPr="00AB5F5A" w14:paraId="286191FF" w14:textId="77777777" w:rsidTr="006C02C6">
        <w:trPr>
          <w:trHeight w:hRule="exact" w:val="432"/>
          <w:jc w:val="center"/>
        </w:trPr>
        <w:tc>
          <w:tcPr>
            <w:tcW w:w="2430" w:type="dxa"/>
            <w:vAlign w:val="center"/>
          </w:tcPr>
          <w:p w14:paraId="3331A53D" w14:textId="77777777" w:rsidR="00E77E06" w:rsidRPr="00AB5F5A" w:rsidRDefault="00E77E06" w:rsidP="002E0263">
            <w:pPr>
              <w:jc w:val="center"/>
            </w:pPr>
            <w:r w:rsidRPr="00AB5F5A">
              <w:t>&gt; 0.33 and &lt; 0.66</w:t>
            </w:r>
          </w:p>
        </w:tc>
        <w:tc>
          <w:tcPr>
            <w:tcW w:w="2970" w:type="dxa"/>
            <w:vAlign w:val="center"/>
          </w:tcPr>
          <w:p w14:paraId="129CE749" w14:textId="77777777" w:rsidR="00E77E06" w:rsidRPr="00AB5F5A" w:rsidRDefault="00E77E06" w:rsidP="002E0263">
            <w:pPr>
              <w:jc w:val="center"/>
            </w:pPr>
            <w:r w:rsidRPr="00AB5F5A">
              <w:t>About as Likely as Not</w:t>
            </w:r>
          </w:p>
        </w:tc>
      </w:tr>
      <w:tr w:rsidR="00AB5F5A" w:rsidRPr="00AB5F5A" w14:paraId="2BE5C6B1" w14:textId="77777777" w:rsidTr="006C02C6">
        <w:trPr>
          <w:trHeight w:hRule="exact" w:val="432"/>
          <w:jc w:val="center"/>
        </w:trPr>
        <w:tc>
          <w:tcPr>
            <w:tcW w:w="2430" w:type="dxa"/>
            <w:vAlign w:val="center"/>
          </w:tcPr>
          <w:p w14:paraId="422A9923" w14:textId="77777777" w:rsidR="00E77E06" w:rsidRPr="00AB5F5A" w:rsidRDefault="00E77E06" w:rsidP="002E0263">
            <w:pPr>
              <w:jc w:val="center"/>
            </w:pPr>
            <w:r w:rsidRPr="00AB5F5A">
              <w:t>&gt; 0.1 and ≤ 0.33</w:t>
            </w:r>
          </w:p>
        </w:tc>
        <w:tc>
          <w:tcPr>
            <w:tcW w:w="2970" w:type="dxa"/>
            <w:vAlign w:val="center"/>
          </w:tcPr>
          <w:p w14:paraId="7741A1B6" w14:textId="77777777" w:rsidR="00E77E06" w:rsidRPr="00AB5F5A" w:rsidRDefault="00E77E06" w:rsidP="002E0263">
            <w:pPr>
              <w:jc w:val="center"/>
            </w:pPr>
            <w:r w:rsidRPr="00AB5F5A">
              <w:t>Unlikely</w:t>
            </w:r>
          </w:p>
        </w:tc>
      </w:tr>
      <w:tr w:rsidR="00AB5F5A" w:rsidRPr="00AB5F5A" w14:paraId="1B423554" w14:textId="77777777" w:rsidTr="006C02C6">
        <w:trPr>
          <w:trHeight w:hRule="exact" w:val="432"/>
          <w:jc w:val="center"/>
        </w:trPr>
        <w:tc>
          <w:tcPr>
            <w:tcW w:w="2430" w:type="dxa"/>
            <w:vAlign w:val="center"/>
          </w:tcPr>
          <w:p w14:paraId="29044CA5" w14:textId="77777777" w:rsidR="00E77E06" w:rsidRPr="00AB5F5A" w:rsidRDefault="00E77E06" w:rsidP="002E0263">
            <w:pPr>
              <w:jc w:val="center"/>
            </w:pPr>
            <w:r w:rsidRPr="00AB5F5A">
              <w:t>&gt; 0.05 and ≤ 0.1</w:t>
            </w:r>
          </w:p>
        </w:tc>
        <w:tc>
          <w:tcPr>
            <w:tcW w:w="2970" w:type="dxa"/>
            <w:vAlign w:val="center"/>
          </w:tcPr>
          <w:p w14:paraId="24FD0F57" w14:textId="77777777" w:rsidR="00E77E06" w:rsidRPr="00AB5F5A" w:rsidRDefault="00E77E06" w:rsidP="002E0263">
            <w:pPr>
              <w:jc w:val="center"/>
            </w:pPr>
            <w:r w:rsidRPr="00AB5F5A">
              <w:t>Very Unlikely</w:t>
            </w:r>
          </w:p>
        </w:tc>
      </w:tr>
      <w:tr w:rsidR="00AB5F5A" w:rsidRPr="00AB5F5A" w14:paraId="18358235" w14:textId="77777777" w:rsidTr="006C02C6">
        <w:trPr>
          <w:trHeight w:hRule="exact" w:val="432"/>
          <w:jc w:val="center"/>
        </w:trPr>
        <w:tc>
          <w:tcPr>
            <w:tcW w:w="2430" w:type="dxa"/>
            <w:vAlign w:val="center"/>
          </w:tcPr>
          <w:p w14:paraId="56049E3F" w14:textId="77777777" w:rsidR="00E77E06" w:rsidRPr="00AB5F5A" w:rsidRDefault="00E77E06" w:rsidP="002E0263">
            <w:pPr>
              <w:jc w:val="center"/>
            </w:pPr>
            <w:r w:rsidRPr="00AB5F5A">
              <w:sym w:font="Symbol" w:char="F0B3"/>
            </w:r>
            <w:r w:rsidRPr="00AB5F5A">
              <w:t xml:space="preserve"> 0 and ≤ 0.05</w:t>
            </w:r>
          </w:p>
        </w:tc>
        <w:tc>
          <w:tcPr>
            <w:tcW w:w="2970" w:type="dxa"/>
            <w:vAlign w:val="center"/>
          </w:tcPr>
          <w:p w14:paraId="0A37C2B6" w14:textId="77777777" w:rsidR="00E77E06" w:rsidRPr="00AB5F5A" w:rsidRDefault="00E77E06" w:rsidP="002E0263">
            <w:pPr>
              <w:jc w:val="center"/>
            </w:pPr>
            <w:r w:rsidRPr="00AB5F5A">
              <w:t>Highly Unlikely</w:t>
            </w:r>
          </w:p>
        </w:tc>
      </w:tr>
    </w:tbl>
    <w:p w14:paraId="53AF9C2F" w14:textId="77777777" w:rsidR="00E77E06" w:rsidRDefault="00E77E06" w:rsidP="00516571">
      <w:pPr>
        <w:autoSpaceDE w:val="0"/>
        <w:autoSpaceDN w:val="0"/>
        <w:adjustRightInd w:val="0"/>
        <w:ind w:firstLine="720"/>
      </w:pPr>
    </w:p>
    <w:p w14:paraId="6483E208" w14:textId="6C6C7F51" w:rsidR="00E77E06" w:rsidRDefault="00E77E06" w:rsidP="00516571">
      <w:pPr>
        <w:autoSpaceDE w:val="0"/>
        <w:autoSpaceDN w:val="0"/>
        <w:adjustRightInd w:val="0"/>
        <w:ind w:firstLine="720"/>
      </w:pPr>
    </w:p>
    <w:p w14:paraId="07603988" w14:textId="222D5340" w:rsidR="00E77E06" w:rsidRDefault="00E77E06" w:rsidP="00E77E06">
      <w:pPr>
        <w:autoSpaceDE w:val="0"/>
        <w:autoSpaceDN w:val="0"/>
        <w:adjustRightInd w:val="0"/>
        <w:ind w:firstLine="720"/>
      </w:pPr>
      <w:r w:rsidRPr="00561B6C">
        <w:lastRenderedPageBreak/>
        <w:t>Trends in daily streamflow were completed using a non-parametric Mann Kendall approach using various R packages (</w:t>
      </w:r>
      <w:hyperlink r:id="rId18" w:history="1">
        <w:r w:rsidRPr="00561B6C">
          <w:rPr>
            <w:rStyle w:val="Hyperlink"/>
          </w:rPr>
          <w:t>https://www.R-project.org</w:t>
        </w:r>
      </w:hyperlink>
      <w:r w:rsidRPr="00561B6C">
        <w:rPr>
          <w:rStyle w:val="Hyperlink"/>
          <w:color w:val="000000" w:themeColor="text1"/>
        </w:rPr>
        <w:t xml:space="preserve">, </w:t>
      </w:r>
      <w:r w:rsidRPr="00561B6C">
        <w:t xml:space="preserve"> </w:t>
      </w:r>
      <w:hyperlink r:id="rId19" w:history="1">
        <w:r w:rsidRPr="00561B6C">
          <w:rPr>
            <w:rStyle w:val="Hyperlink"/>
          </w:rPr>
          <w:t>https://owi.usgs.gov/blog/Quantile-Kendall/</w:t>
        </w:r>
      </w:hyperlink>
      <w:r w:rsidRPr="00561B6C">
        <w:t xml:space="preserve">).  Statistics were compiled for </w:t>
      </w:r>
      <w:r w:rsidR="000D761C">
        <w:t>7</w:t>
      </w:r>
      <w:ins w:id="172" w:author="Domagalski, Joseph L" w:date="2020-03-18T10:26:00Z">
        <w:r w:rsidR="009A030B">
          <w:t>-</w:t>
        </w:r>
      </w:ins>
      <w:r w:rsidR="000D761C">
        <w:t xml:space="preserve">day </w:t>
      </w:r>
      <w:r w:rsidRPr="00561B6C">
        <w:t xml:space="preserve">minimum, </w:t>
      </w:r>
      <w:r w:rsidR="000D761C">
        <w:t>7</w:t>
      </w:r>
      <w:r w:rsidR="009A030B">
        <w:t>-</w:t>
      </w:r>
      <w:r w:rsidR="000D761C">
        <w:t xml:space="preserve">day </w:t>
      </w:r>
      <w:r w:rsidRPr="00561B6C">
        <w:t>maximum</w:t>
      </w:r>
      <w:ins w:id="173" w:author="Domagalski, Joseph L" w:date="2020-03-18T10:26:00Z">
        <w:r w:rsidR="009A030B">
          <w:t>,</w:t>
        </w:r>
        <w:r w:rsidR="009A030B" w:rsidRPr="009A030B">
          <w:t xml:space="preserve"> </w:t>
        </w:r>
        <w:r w:rsidR="009A030B" w:rsidRPr="00561B6C">
          <w:t>median daily</w:t>
        </w:r>
      </w:ins>
      <w:r w:rsidRPr="00561B6C">
        <w:t>, and mean daily measurements.  Statistical results were compiled across the range of non-exceedance probabilities.</w:t>
      </w:r>
      <w:r>
        <w:t xml:space="preserve">  </w:t>
      </w:r>
    </w:p>
    <w:p w14:paraId="6ECC8114" w14:textId="54E3AC23" w:rsidR="00FD127E" w:rsidRPr="00561B6C" w:rsidRDefault="005221C0" w:rsidP="00E34FE6">
      <w:pPr>
        <w:autoSpaceDE w:val="0"/>
        <w:autoSpaceDN w:val="0"/>
        <w:adjustRightInd w:val="0"/>
        <w:ind w:firstLine="720"/>
      </w:pPr>
      <w:r w:rsidRPr="00561B6C">
        <w:t xml:space="preserve">The </w:t>
      </w:r>
      <w:r w:rsidR="000E03E9" w:rsidRPr="00561B6C">
        <w:t>SPARROW model</w:t>
      </w:r>
      <w:r w:rsidRPr="00561B6C">
        <w:t xml:space="preserve"> (Preston et al., 2009, 2011b)</w:t>
      </w:r>
      <w:r w:rsidR="00C45B8B" w:rsidRPr="00561B6C">
        <w:t xml:space="preserve"> </w:t>
      </w:r>
      <w:r w:rsidRPr="00561B6C">
        <w:t xml:space="preserve">uses a hybrid statistical and process-based approach that relates nutrient loads to upstream sources, and watershed characteristics using a nonlinear least squares (NLLS) multiple regression. This </w:t>
      </w:r>
      <w:r w:rsidR="00447F98" w:rsidRPr="00561B6C">
        <w:t>was</w:t>
      </w:r>
      <w:r w:rsidR="000E03E9" w:rsidRPr="00561B6C">
        <w:t xml:space="preserve"> used to </w:t>
      </w:r>
      <w:r w:rsidR="00535480" w:rsidRPr="00561B6C">
        <w:t>identify</w:t>
      </w:r>
      <w:r w:rsidR="000E03E9" w:rsidRPr="00561B6C">
        <w:t xml:space="preserve"> sources</w:t>
      </w:r>
      <w:r w:rsidRPr="00561B6C">
        <w:t xml:space="preserve"> and estimate loads</w:t>
      </w:r>
      <w:r w:rsidR="000E03E9" w:rsidRPr="00561B6C">
        <w:t xml:space="preserve"> of total nitrogen and total phosphorus</w:t>
      </w:r>
      <w:r w:rsidR="0031208A" w:rsidRPr="00561B6C">
        <w:t xml:space="preserve"> </w:t>
      </w:r>
      <w:r w:rsidR="000E03E9" w:rsidRPr="00561B6C">
        <w:t>to the Sacramento and San Joaquin Rivers.</w:t>
      </w:r>
      <w:r w:rsidR="00447F98" w:rsidRPr="00561B6C">
        <w:t xml:space="preserve"> </w:t>
      </w:r>
      <w:r w:rsidRPr="00561B6C">
        <w:t xml:space="preserve"> </w:t>
      </w:r>
      <w:r w:rsidR="00535480" w:rsidRPr="00561B6C">
        <w:t>SPARROW</w:t>
      </w:r>
      <w:r w:rsidR="0050432B" w:rsidRPr="00561B6C">
        <w:t xml:space="preserve"> includes</w:t>
      </w:r>
      <w:r w:rsidR="00516571" w:rsidRPr="00561B6C">
        <w:t xml:space="preserve"> </w:t>
      </w:r>
      <w:r w:rsidR="0050432B" w:rsidRPr="00561B6C">
        <w:t>nonconservative transport, mass-balance constraints,</w:t>
      </w:r>
      <w:r w:rsidR="00535480" w:rsidRPr="00561B6C">
        <w:t xml:space="preserve"> </w:t>
      </w:r>
      <w:r w:rsidR="0050432B" w:rsidRPr="00561B6C">
        <w:t>and water flow paths</w:t>
      </w:r>
      <w:r w:rsidR="00535480" w:rsidRPr="00561B6C">
        <w:t xml:space="preserve"> referenced to </w:t>
      </w:r>
      <w:ins w:id="174" w:author="Domagalski, Joseph L" w:date="2020-03-25T12:25:00Z">
        <w:r w:rsidR="00BD0890">
          <w:t xml:space="preserve">a </w:t>
        </w:r>
      </w:ins>
      <w:del w:id="175" w:author="Domagalski, Joseph L" w:date="2020-03-25T12:25:00Z">
        <w:r w:rsidR="00535480" w:rsidRPr="00561B6C" w:rsidDel="00BD0890">
          <w:delText xml:space="preserve">the </w:delText>
        </w:r>
      </w:del>
      <w:r w:rsidR="00535480" w:rsidRPr="00561B6C">
        <w:t xml:space="preserve">digital </w:t>
      </w:r>
      <w:del w:id="176" w:author="Domagalski, Joseph L" w:date="2020-03-25T12:25:00Z">
        <w:r w:rsidR="00535480" w:rsidRPr="00561B6C" w:rsidDel="00BD0890">
          <w:delText xml:space="preserve">a </w:delText>
        </w:r>
      </w:del>
      <w:r w:rsidR="00535480" w:rsidRPr="00561B6C">
        <w:t>stream network, National Hydrography Dataset Plus (NHD-Plus) Version 2</w:t>
      </w:r>
      <w:r w:rsidRPr="00561B6C">
        <w:t xml:space="preserve"> (http://www.horizon-systems.com/NHDPlus/NHDPlusV2_home.php)</w:t>
      </w:r>
      <w:r w:rsidR="00535480" w:rsidRPr="00561B6C">
        <w:t xml:space="preserve">, which </w:t>
      </w:r>
      <w:r w:rsidR="0050432B" w:rsidRPr="00561B6C">
        <w:t>define</w:t>
      </w:r>
      <w:r w:rsidR="00CA0216" w:rsidRPr="00561B6C">
        <w:t>s</w:t>
      </w:r>
      <w:r w:rsidR="0050432B" w:rsidRPr="00561B6C">
        <w:t xml:space="preserve"> topography, stream</w:t>
      </w:r>
      <w:del w:id="177" w:author="Domagalski, Joseph L" w:date="2020-03-25T12:25:00Z">
        <w:r w:rsidR="0050432B" w:rsidRPr="00561B6C" w:rsidDel="00BD0890">
          <w:delText>s</w:delText>
        </w:r>
      </w:del>
      <w:r w:rsidR="00CA0216" w:rsidRPr="00561B6C">
        <w:t xml:space="preserve"> characteristics</w:t>
      </w:r>
      <w:r w:rsidR="0050432B" w:rsidRPr="00561B6C">
        <w:t>,</w:t>
      </w:r>
      <w:r w:rsidR="00535480" w:rsidRPr="00561B6C">
        <w:t xml:space="preserve"> </w:t>
      </w:r>
      <w:r w:rsidR="0050432B" w:rsidRPr="00561B6C">
        <w:t>and reservoirs</w:t>
      </w:r>
      <w:r w:rsidR="00447F98" w:rsidRPr="00561B6C">
        <w:t xml:space="preserve"> </w:t>
      </w:r>
      <w:r w:rsidR="00CA0216" w:rsidRPr="00561B6C">
        <w:t>i</w:t>
      </w:r>
      <w:r w:rsidR="00447F98" w:rsidRPr="00561B6C">
        <w:t>nput</w:t>
      </w:r>
      <w:r w:rsidR="00CA0216" w:rsidRPr="00561B6C">
        <w:t>s</w:t>
      </w:r>
      <w:r w:rsidR="00447F98" w:rsidRPr="00561B6C">
        <w:t xml:space="preserve"> for the SPARROW</w:t>
      </w:r>
      <w:r w:rsidR="00CA0216" w:rsidRPr="00561B6C">
        <w:t xml:space="preserve"> model.</w:t>
      </w:r>
      <w:r w:rsidR="00932AC6" w:rsidRPr="00561B6C">
        <w:t xml:space="preserve">  Potential sources of nutrients to streams</w:t>
      </w:r>
      <w:ins w:id="178" w:author="Domagalski, Joseph L" w:date="2020-03-18T10:28:00Z">
        <w:r w:rsidR="005E555D">
          <w:t xml:space="preserve"> throughout the modeled watersheds</w:t>
        </w:r>
      </w:ins>
      <w:r w:rsidR="00932AC6" w:rsidRPr="00561B6C">
        <w:t xml:space="preserve"> such as atmospheric deposition, fertilizer use, geologic sources, wastewater treatment, amounts of land in different use categories, and other potential variables were based on data for 2012.  Discharge used to model the movement of total nitrogen and total phosphorus from sources to streams was normalized to 2012 by a de-trending procedure. </w:t>
      </w:r>
      <w:r w:rsidR="00447F98" w:rsidRPr="00561B6C">
        <w:t>The SPARROW model includes three types of</w:t>
      </w:r>
      <w:r w:rsidR="00CA0216" w:rsidRPr="00561B6C">
        <w:t xml:space="preserve"> </w:t>
      </w:r>
      <w:r w:rsidR="00447F98" w:rsidRPr="00561B6C">
        <w:t xml:space="preserve">parameters to provide a prediction on </w:t>
      </w:r>
      <w:del w:id="179" w:author="Domagalski, Joseph L" w:date="2020-03-25T12:26:00Z">
        <w:r w:rsidR="00447F98" w:rsidRPr="00561B6C" w:rsidDel="00BD0890">
          <w:delText>fluxe</w:delText>
        </w:r>
      </w:del>
      <w:ins w:id="180" w:author="Domagalski, Joseph L" w:date="2020-03-25T12:26:00Z">
        <w:r w:rsidR="00BD0890">
          <w:t>load</w:t>
        </w:r>
      </w:ins>
      <w:del w:id="181" w:author="Domagalski, Joseph L" w:date="2020-03-25T12:26:00Z">
        <w:r w:rsidR="00447F98" w:rsidRPr="00561B6C" w:rsidDel="00BD0890">
          <w:delText>s</w:delText>
        </w:r>
      </w:del>
      <w:r w:rsidR="00447F98" w:rsidRPr="00561B6C">
        <w:t xml:space="preserve"> leaving</w:t>
      </w:r>
      <w:r w:rsidR="00CA0216" w:rsidRPr="00561B6C">
        <w:t xml:space="preserve"> </w:t>
      </w:r>
      <w:r w:rsidR="00447F98" w:rsidRPr="00561B6C">
        <w:t>catchments: sources, land-to-water</w:t>
      </w:r>
      <w:r w:rsidR="00CA0216" w:rsidRPr="00561B6C">
        <w:t xml:space="preserve"> </w:t>
      </w:r>
      <w:r w:rsidR="00447F98" w:rsidRPr="00561B6C">
        <w:t xml:space="preserve">delivery variables, and instream loss. </w:t>
      </w:r>
      <w:r w:rsidR="00CA0216" w:rsidRPr="00561B6C">
        <w:t>Water-quality predictors in the model are developed as functions of both reach and land surface attributes and include quantities describing contaminant sources (point and nonpoint) as well as factors associated</w:t>
      </w:r>
      <w:r w:rsidR="008A5B96" w:rsidRPr="00561B6C">
        <w:t xml:space="preserve"> </w:t>
      </w:r>
      <w:r w:rsidR="00CA0216" w:rsidRPr="00561B6C">
        <w:t xml:space="preserve">with rates of material transport through the watershed. Details on the theoretical development of the SPARROW model are provided by </w:t>
      </w:r>
      <w:bookmarkStart w:id="182" w:name="_Hlk22473063"/>
      <w:r w:rsidR="00CA0216" w:rsidRPr="00561B6C">
        <w:t>Alexander et al. (2008) and Schwarz et al. (2006).</w:t>
      </w:r>
    </w:p>
    <w:p w14:paraId="04FB37C4" w14:textId="64544DDF" w:rsidR="00A16D2E" w:rsidRDefault="00354308" w:rsidP="0067514C">
      <w:pPr>
        <w:autoSpaceDE w:val="0"/>
        <w:autoSpaceDN w:val="0"/>
        <w:adjustRightInd w:val="0"/>
        <w:ind w:firstLine="720"/>
      </w:pPr>
      <w:r w:rsidRPr="00561B6C">
        <w:t xml:space="preserve">High frequency nitrate concentrations were measured at the Sacramento River at Freeport </w:t>
      </w:r>
      <w:del w:id="183" w:author="Domagalski, Joseph L" w:date="2020-03-25T13:10:00Z">
        <w:r w:rsidRPr="00561B6C" w:rsidDel="00C43149">
          <w:delText xml:space="preserve">site </w:delText>
        </w:r>
      </w:del>
      <w:r w:rsidRPr="00561B6C">
        <w:t xml:space="preserve">using automated submersible ultra-violet nitrate </w:t>
      </w:r>
      <w:r w:rsidR="00DA6F58" w:rsidRPr="00561B6C">
        <w:t>sensors</w:t>
      </w:r>
      <w:r w:rsidRPr="00561B6C">
        <w:t xml:space="preserve"> (SUNA, Version 2; </w:t>
      </w:r>
      <w:proofErr w:type="spellStart"/>
      <w:r w:rsidRPr="00561B6C">
        <w:t>Satlantic</w:t>
      </w:r>
      <w:proofErr w:type="spellEnd"/>
      <w:r w:rsidRPr="00561B6C">
        <w:t>, NS, Canada), which measures</w:t>
      </w:r>
      <w:r w:rsidR="00DA6F58" w:rsidRPr="00561B6C">
        <w:t xml:space="preserve"> </w:t>
      </w:r>
      <w:r w:rsidRPr="00561B6C">
        <w:t xml:space="preserve">both nitrate and nitrite. Manufacturer stated precision for these 10 mm path length instruments is 0.3 </w:t>
      </w:r>
      <w:proofErr w:type="spellStart"/>
      <w:r w:rsidR="008C304D">
        <w:rPr>
          <w:rFonts w:cstheme="minorHAnsi"/>
        </w:rPr>
        <w:t>μ</w:t>
      </w:r>
      <w:r w:rsidR="008C304D" w:rsidRPr="00561B6C">
        <w:t>M</w:t>
      </w:r>
      <w:proofErr w:type="spellEnd"/>
      <w:r w:rsidR="008C304D" w:rsidRPr="00561B6C">
        <w:t xml:space="preserve"> </w:t>
      </w:r>
      <w:r w:rsidRPr="00561B6C">
        <w:t>(0.004</w:t>
      </w:r>
      <w:ins w:id="184" w:author="Kraus, Tamara" w:date="2019-12-31T13:32:00Z">
        <w:r w:rsidR="004C2DAF">
          <w:t xml:space="preserve"> </w:t>
        </w:r>
      </w:ins>
      <w:r w:rsidRPr="00561B6C">
        <w:t>mg N</w:t>
      </w:r>
      <w:ins w:id="185" w:author="Kraus, Tamara" w:date="2019-12-31T13:32:00Z">
        <w:r w:rsidR="004C2DAF">
          <w:t>/</w:t>
        </w:r>
      </w:ins>
      <w:r w:rsidRPr="00561B6C">
        <w:t xml:space="preserve">L) and accuracy is 2 </w:t>
      </w:r>
      <w:proofErr w:type="spellStart"/>
      <w:r w:rsidR="001B5B79">
        <w:rPr>
          <w:rFonts w:cstheme="minorHAnsi"/>
        </w:rPr>
        <w:t>μ</w:t>
      </w:r>
      <w:r w:rsidRPr="00561B6C">
        <w:t>M</w:t>
      </w:r>
      <w:proofErr w:type="spellEnd"/>
      <w:r w:rsidRPr="00561B6C">
        <w:t xml:space="preserve"> (0.028 mg </w:t>
      </w:r>
      <w:r w:rsidR="00123E0B" w:rsidRPr="00561B6C">
        <w:t>N</w:t>
      </w:r>
      <w:r w:rsidR="00123E0B">
        <w:t>/</w:t>
      </w:r>
      <w:r w:rsidRPr="00561B6C">
        <w:t>L).  Further details are given by Kraus et al</w:t>
      </w:r>
      <w:ins w:id="186" w:author="Kraus, Tamara" w:date="2020-02-16T17:45:00Z">
        <w:r w:rsidR="00C15524" w:rsidRPr="00561B6C">
          <w:t>.</w:t>
        </w:r>
        <w:r w:rsidR="00C15524">
          <w:t xml:space="preserve"> (</w:t>
        </w:r>
      </w:ins>
      <w:r w:rsidRPr="00561B6C">
        <w:t>2017</w:t>
      </w:r>
      <w:ins w:id="187" w:author="Kraus, Tamara" w:date="2020-02-16T17:45:00Z">
        <w:r w:rsidR="00C15524">
          <w:t>)</w:t>
        </w:r>
      </w:ins>
      <w:r w:rsidRPr="00561B6C">
        <w:t>.</w:t>
      </w:r>
      <w:r w:rsidR="00DA6F58" w:rsidRPr="00561B6C">
        <w:t xml:space="preserve">  </w:t>
      </w:r>
      <w:r w:rsidR="00624EFA" w:rsidRPr="00561B6C">
        <w:t>Nitrate</w:t>
      </w:r>
      <w:r w:rsidR="00624EFA">
        <w:t xml:space="preserve"> concentrations measured with the sensor were compared with 100 discrete measurements collected at the same location. </w:t>
      </w:r>
      <w:r w:rsidR="009618D9">
        <w:t xml:space="preserve"> </w:t>
      </w:r>
      <w:del w:id="188" w:author="Domagalski, Joseph L" w:date="2020-03-25T13:29:00Z">
        <w:r w:rsidR="009618D9" w:rsidDel="00A31F32">
          <w:delText xml:space="preserve">The </w:delText>
        </w:r>
      </w:del>
      <w:ins w:id="189" w:author="Domagalski, Joseph L" w:date="2020-03-25T13:29:00Z">
        <w:r w:rsidR="00A31F32">
          <w:t xml:space="preserve">A linear equation was derived to assess and correct the </w:t>
        </w:r>
      </w:ins>
      <w:r w:rsidR="009618D9">
        <w:t>sensor measurement corresponding to the time of the discrete sample</w:t>
      </w:r>
      <w:ins w:id="190" w:author="Domagalski, Joseph L" w:date="2020-03-25T13:30:00Z">
        <w:r w:rsidR="00A31F32">
          <w:t xml:space="preserve"> collection and its corresponding laboratory analysis</w:t>
        </w:r>
      </w:ins>
      <w:ins w:id="191" w:author="Domagalski, Joseph L" w:date="2020-03-25T13:31:00Z">
        <w:r w:rsidR="00A31F32">
          <w:t>.</w:t>
        </w:r>
      </w:ins>
      <w:r w:rsidR="009618D9">
        <w:t xml:space="preserve"> </w:t>
      </w:r>
      <w:del w:id="192" w:author="Domagalski, Joseph L" w:date="2020-03-25T13:30:00Z">
        <w:r w:rsidR="009618D9" w:rsidDel="00A31F32">
          <w:delText>was used for the comparison.</w:delText>
        </w:r>
      </w:del>
      <w:r w:rsidR="009618D9">
        <w:t xml:space="preserve"> </w:t>
      </w:r>
      <w:r w:rsidR="00A90D9D">
        <w:t>The</w:t>
      </w:r>
      <w:ins w:id="193" w:author="Domagalski, Joseph L" w:date="2020-03-25T13:11:00Z">
        <w:r w:rsidR="00C43149">
          <w:t xml:space="preserve"> </w:t>
        </w:r>
      </w:ins>
      <w:del w:id="194" w:author="Domagalski, Joseph L" w:date="2020-03-25T13:11:00Z">
        <w:r w:rsidR="00A90D9D" w:rsidDel="00C43149">
          <w:delText xml:space="preserve">re was a good </w:delText>
        </w:r>
      </w:del>
      <w:r w:rsidR="00F76B5C">
        <w:t xml:space="preserve">linear </w:t>
      </w:r>
      <w:del w:id="195" w:author="Domagalski, Joseph L" w:date="2020-03-25T13:14:00Z">
        <w:r w:rsidR="00A90D9D" w:rsidDel="00C43149">
          <w:delText xml:space="preserve">correlation </w:delText>
        </w:r>
      </w:del>
      <w:ins w:id="196" w:author="Domagalski, Joseph L" w:date="2020-03-25T13:14:00Z">
        <w:r w:rsidR="00C43149">
          <w:t>equation and coefficient</w:t>
        </w:r>
      </w:ins>
      <w:ins w:id="197" w:author="Domagalski, Joseph L" w:date="2020-03-25T13:15:00Z">
        <w:r w:rsidR="00C43149">
          <w:t xml:space="preserve"> of determination</w:t>
        </w:r>
      </w:ins>
      <w:ins w:id="198" w:author="Domagalski, Joseph L" w:date="2020-03-25T13:14:00Z">
        <w:r w:rsidR="00C43149">
          <w:t xml:space="preserve"> </w:t>
        </w:r>
      </w:ins>
      <w:del w:id="199" w:author="Domagalski, Joseph L" w:date="2020-03-25T13:31:00Z">
        <w:r w:rsidR="00A90D9D" w:rsidDel="00A31F32">
          <w:delText>between sensor and laboratory measurements</w:delText>
        </w:r>
      </w:del>
      <w:ins w:id="200" w:author="Domagalski, Joseph L" w:date="2020-03-25T13:31:00Z">
        <w:r w:rsidR="00A31F32">
          <w:t>for adjustment of the sensor measurement was</w:t>
        </w:r>
      </w:ins>
      <w:ins w:id="201" w:author="Domagalski, Joseph L" w:date="2020-03-25T13:14:00Z">
        <w:r w:rsidR="00C43149">
          <w:t>:</w:t>
        </w:r>
      </w:ins>
      <w:r w:rsidR="00A90D9D">
        <w:t xml:space="preserve"> (</w:t>
      </w:r>
      <w:r w:rsidR="009618D9">
        <w:t>y = 0.809x – 0.034,</w:t>
      </w:r>
      <w:r w:rsidR="00A90D9D">
        <w:t>r</w:t>
      </w:r>
      <w:r w:rsidR="00A90D9D" w:rsidRPr="00E857CB">
        <w:rPr>
          <w:vertAlign w:val="superscript"/>
        </w:rPr>
        <w:t>2</w:t>
      </w:r>
      <w:r w:rsidR="00A90D9D">
        <w:t xml:space="preserve"> = 0.94)</w:t>
      </w:r>
      <w:r w:rsidR="00A46BBF">
        <w:t>.  The</w:t>
      </w:r>
      <w:r w:rsidR="00A90D9D">
        <w:t xml:space="preserve"> sensor </w:t>
      </w:r>
      <w:r w:rsidR="00A46BBF">
        <w:t xml:space="preserve">data </w:t>
      </w:r>
      <w:r w:rsidR="00F11B83">
        <w:t>were</w:t>
      </w:r>
      <w:r w:rsidR="00A90D9D">
        <w:t xml:space="preserve"> biased slightly higher than the laboratory</w:t>
      </w:r>
      <w:r w:rsidR="00F11B83">
        <w:t xml:space="preserve"> data, thus s</w:t>
      </w:r>
      <w:r w:rsidR="00A90D9D">
        <w:t>ensor results shown in this report were corrected using the regression</w:t>
      </w:r>
      <w:r w:rsidR="009618D9">
        <w:t xml:space="preserve"> shown in the previous sentence.  </w:t>
      </w:r>
      <w:r w:rsidR="00A90D9D">
        <w:t xml:space="preserve"> </w:t>
      </w:r>
      <w:bookmarkEnd w:id="182"/>
    </w:p>
    <w:p w14:paraId="19EB73BE" w14:textId="3F319745" w:rsidR="00E435C8" w:rsidRDefault="00D91B95" w:rsidP="00D91B95">
      <w:pPr>
        <w:pStyle w:val="Heading1"/>
        <w:rPr>
          <w:b/>
        </w:rPr>
      </w:pPr>
      <w:bookmarkStart w:id="202" w:name="_Toc24034680"/>
      <w:r w:rsidRPr="00D91B95">
        <w:rPr>
          <w:b/>
        </w:rPr>
        <w:t>RESULTS</w:t>
      </w:r>
      <w:bookmarkEnd w:id="202"/>
    </w:p>
    <w:p w14:paraId="6C851532" w14:textId="77777777" w:rsidR="00D91B95" w:rsidRPr="00D91B95" w:rsidRDefault="00D91B95" w:rsidP="00D91B95"/>
    <w:p w14:paraId="6EB82ED2" w14:textId="3D2D7BCB" w:rsidR="00D22A37" w:rsidRPr="00D91B95" w:rsidRDefault="00845ED4" w:rsidP="00D22A37">
      <w:pPr>
        <w:pStyle w:val="Heading2"/>
        <w:rPr>
          <w:b/>
          <w:iCs/>
        </w:rPr>
      </w:pPr>
      <w:bookmarkStart w:id="203" w:name="_Toc24034681"/>
      <w:r w:rsidRPr="00D91B95">
        <w:rPr>
          <w:b/>
          <w:iCs/>
        </w:rPr>
        <w:t>Streamflow T</w:t>
      </w:r>
      <w:ins w:id="204" w:author="Domagalski, Joseph L" w:date="2020-03-25T13:33:00Z">
        <w:r w:rsidR="004349C1">
          <w:rPr>
            <w:b/>
            <w:iCs/>
          </w:rPr>
          <w:t>r</w:t>
        </w:r>
      </w:ins>
      <w:r w:rsidRPr="00D91B95">
        <w:rPr>
          <w:b/>
          <w:iCs/>
        </w:rPr>
        <w:t>ends</w:t>
      </w:r>
      <w:bookmarkEnd w:id="203"/>
    </w:p>
    <w:p w14:paraId="56941CB4" w14:textId="4ED1FC71" w:rsidR="00464EEF" w:rsidRDefault="00464EEF" w:rsidP="00930D7D">
      <w:pPr>
        <w:autoSpaceDE w:val="0"/>
        <w:autoSpaceDN w:val="0"/>
        <w:adjustRightInd w:val="0"/>
      </w:pPr>
    </w:p>
    <w:p w14:paraId="43C6E513" w14:textId="79B9CAF2" w:rsidR="00CB1426" w:rsidRPr="00C37253" w:rsidRDefault="00CB1426" w:rsidP="00E857CB">
      <w:pPr>
        <w:autoSpaceDE w:val="0"/>
        <w:autoSpaceDN w:val="0"/>
        <w:adjustRightInd w:val="0"/>
        <w:ind w:firstLine="720"/>
      </w:pPr>
      <w:r w:rsidRPr="00C37253">
        <w:t>Statistical analyses were used to evaluate</w:t>
      </w:r>
      <w:r w:rsidR="006A6803" w:rsidRPr="00C37253">
        <w:t xml:space="preserve"> trends </w:t>
      </w:r>
      <w:r w:rsidRPr="00C37253">
        <w:t xml:space="preserve">in </w:t>
      </w:r>
      <w:r w:rsidR="006A6803" w:rsidRPr="00C37253">
        <w:t xml:space="preserve">daily discharge </w:t>
      </w:r>
      <w:r w:rsidRPr="00C37253">
        <w:t>over the 1970-2019 period</w:t>
      </w:r>
      <w:r w:rsidR="006A6803" w:rsidRPr="00C37253">
        <w:t xml:space="preserve"> for </w:t>
      </w:r>
      <w:r w:rsidR="00664C5B" w:rsidRPr="00C37253">
        <w:t xml:space="preserve">the Sacramento River </w:t>
      </w:r>
      <w:r w:rsidR="002C2640" w:rsidRPr="00C37253">
        <w:t>at Freeport</w:t>
      </w:r>
      <w:r w:rsidR="006A6803" w:rsidRPr="00C37253">
        <w:t xml:space="preserve"> and </w:t>
      </w:r>
      <w:r w:rsidR="00664C5B" w:rsidRPr="00C37253">
        <w:t xml:space="preserve">the San Joaquin </w:t>
      </w:r>
      <w:r w:rsidR="007205A7" w:rsidRPr="00C37253">
        <w:t>R</w:t>
      </w:r>
      <w:r w:rsidR="00664C5B" w:rsidRPr="00C37253">
        <w:t xml:space="preserve">iver </w:t>
      </w:r>
      <w:r w:rsidR="00335277" w:rsidRPr="00C37253">
        <w:t xml:space="preserve">near </w:t>
      </w:r>
      <w:proofErr w:type="spellStart"/>
      <w:r w:rsidR="00335277" w:rsidRPr="00C37253">
        <w:t>Vernalis</w:t>
      </w:r>
      <w:proofErr w:type="spellEnd"/>
      <w:r w:rsidRPr="00C37253">
        <w:t>.</w:t>
      </w:r>
      <w:r w:rsidR="006A6803" w:rsidRPr="00C37253">
        <w:t xml:space="preserve"> </w:t>
      </w:r>
      <w:r w:rsidR="00217838" w:rsidRPr="00C37253">
        <w:t>T</w:t>
      </w:r>
      <w:r w:rsidR="00CA1A92" w:rsidRPr="00C37253">
        <w:t xml:space="preserve">here is a </w:t>
      </w:r>
      <w:r w:rsidR="00CA1A92" w:rsidRPr="00C37253">
        <w:lastRenderedPageBreak/>
        <w:t>decreasing</w:t>
      </w:r>
      <w:r w:rsidR="00464EEF" w:rsidRPr="00C37253">
        <w:t xml:space="preserve"> trend </w:t>
      </w:r>
      <w:r w:rsidR="002D1716" w:rsidRPr="00C37253">
        <w:t xml:space="preserve">in </w:t>
      </w:r>
      <w:r w:rsidR="006A6803" w:rsidRPr="00C37253">
        <w:t>all</w:t>
      </w:r>
      <w:r w:rsidR="00CA1A92" w:rsidRPr="00C37253">
        <w:t xml:space="preserve"> </w:t>
      </w:r>
      <w:r w:rsidR="006A6803" w:rsidRPr="00C37253">
        <w:t>four</w:t>
      </w:r>
      <w:r w:rsidR="00464EEF" w:rsidRPr="00C37253">
        <w:t xml:space="preserve"> annual </w:t>
      </w:r>
      <w:r w:rsidR="006A6803" w:rsidRPr="00C37253">
        <w:t>statistics</w:t>
      </w:r>
      <w:r w:rsidR="00217838" w:rsidRPr="00C37253">
        <w:t xml:space="preserve"> (</w:t>
      </w:r>
      <w:ins w:id="205" w:author="Domagalski, Joseph L" w:date="2020-03-23T15:24:00Z">
        <w:r w:rsidR="004C56EF">
          <w:t xml:space="preserve">7-day </w:t>
        </w:r>
      </w:ins>
      <w:r w:rsidR="00FD127E" w:rsidRPr="00C37253">
        <w:t xml:space="preserve">minimum daily, median daily, </w:t>
      </w:r>
      <w:ins w:id="206" w:author="Domagalski, Joseph L" w:date="2020-03-23T15:24:00Z">
        <w:r w:rsidR="004C56EF">
          <w:t xml:space="preserve">7-day </w:t>
        </w:r>
      </w:ins>
      <w:r w:rsidR="00FD127E" w:rsidRPr="00C37253">
        <w:t>maximum daily, and mean daily)</w:t>
      </w:r>
      <w:r w:rsidR="006A6803" w:rsidRPr="00C37253">
        <w:t xml:space="preserve"> </w:t>
      </w:r>
      <w:r w:rsidR="00491883" w:rsidRPr="00C37253">
        <w:t>for both sites</w:t>
      </w:r>
      <w:r w:rsidR="008176C1" w:rsidRPr="00C37253">
        <w:t xml:space="preserve"> (fig</w:t>
      </w:r>
      <w:r w:rsidR="00F83AC4" w:rsidRPr="00C37253">
        <w:t xml:space="preserve">ure </w:t>
      </w:r>
      <w:r w:rsidR="008176C1" w:rsidRPr="00C37253">
        <w:t>2, and fig</w:t>
      </w:r>
      <w:r w:rsidR="00F83AC4" w:rsidRPr="00C37253">
        <w:t xml:space="preserve">ure </w:t>
      </w:r>
      <w:r w:rsidR="008176C1" w:rsidRPr="00C37253">
        <w:t xml:space="preserve">3).  </w:t>
      </w:r>
      <w:r w:rsidR="0039360F" w:rsidRPr="00C37253">
        <w:t>H</w:t>
      </w:r>
      <w:r w:rsidR="008176C1" w:rsidRPr="00C37253">
        <w:t>owever,</w:t>
      </w:r>
      <w:r w:rsidR="00491883" w:rsidRPr="00C37253">
        <w:t xml:space="preserve"> these trends are only</w:t>
      </w:r>
      <w:r w:rsidR="00CA1A92" w:rsidRPr="00C37253">
        <w:t xml:space="preserve"> statistically</w:t>
      </w:r>
      <w:r w:rsidR="00491883" w:rsidRPr="00C37253">
        <w:t xml:space="preserve"> significant for </w:t>
      </w:r>
      <w:r w:rsidR="00CA1A92" w:rsidRPr="00C37253">
        <w:t xml:space="preserve">annual </w:t>
      </w:r>
      <w:ins w:id="207" w:author="Domagalski, Joseph L" w:date="2020-03-23T15:25:00Z">
        <w:r w:rsidR="004C56EF">
          <w:t xml:space="preserve">7-day </w:t>
        </w:r>
      </w:ins>
      <w:r w:rsidR="00491883" w:rsidRPr="00C37253">
        <w:t xml:space="preserve">minimum </w:t>
      </w:r>
      <w:r w:rsidR="00CA1A92" w:rsidRPr="00C37253">
        <w:t>daily discharges</w:t>
      </w:r>
      <w:r w:rsidR="00491883" w:rsidRPr="00C37253">
        <w:t xml:space="preserve"> at the Sacramento </w:t>
      </w:r>
      <w:r w:rsidR="00664C5B" w:rsidRPr="00C37253">
        <w:t>R</w:t>
      </w:r>
      <w:r w:rsidR="00491883" w:rsidRPr="00C37253">
        <w:t xml:space="preserve">iver </w:t>
      </w:r>
      <w:r w:rsidR="002C2640" w:rsidRPr="00C37253">
        <w:t>at Freeport</w:t>
      </w:r>
      <w:r w:rsidR="00491883" w:rsidRPr="00C37253">
        <w:t xml:space="preserve"> with a p-value of 0.</w:t>
      </w:r>
      <w:r w:rsidR="006F2EE0" w:rsidRPr="00C37253">
        <w:t>0</w:t>
      </w:r>
      <w:r w:rsidR="00AD3D68" w:rsidRPr="00C37253">
        <w:t>33</w:t>
      </w:r>
      <w:r w:rsidR="008176C1" w:rsidRPr="00C37253">
        <w:t xml:space="preserve"> and </w:t>
      </w:r>
      <w:r w:rsidR="006F2EE0" w:rsidRPr="00C37253">
        <w:t xml:space="preserve">a </w:t>
      </w:r>
      <w:r w:rsidR="008176C1" w:rsidRPr="00C37253">
        <w:t>decreasing slope of 0.</w:t>
      </w:r>
      <w:r w:rsidR="00AD3D68" w:rsidRPr="00C37253">
        <w:t>64</w:t>
      </w:r>
      <w:r w:rsidR="008176C1" w:rsidRPr="00C37253">
        <w:t>% per year.</w:t>
      </w:r>
      <w:r w:rsidR="002D1716" w:rsidRPr="00C37253">
        <w:t xml:space="preserve"> </w:t>
      </w:r>
      <w:r w:rsidR="00C952C9" w:rsidRPr="00C37253">
        <w:t>This is also reflected in the Quantile-Kendall plot</w:t>
      </w:r>
      <w:r w:rsidRPr="00C37253">
        <w:t xml:space="preserve"> </w:t>
      </w:r>
      <w:r w:rsidR="00C952C9" w:rsidRPr="00C37253">
        <w:t>(fig</w:t>
      </w:r>
      <w:r w:rsidR="00F83AC4" w:rsidRPr="00C37253">
        <w:t xml:space="preserve">ure </w:t>
      </w:r>
      <w:r w:rsidRPr="00C37253">
        <w:t>4</w:t>
      </w:r>
      <w:r w:rsidR="009523F9" w:rsidRPr="00C37253">
        <w:t>)</w:t>
      </w:r>
      <w:r w:rsidR="00402870" w:rsidRPr="00C37253">
        <w:t>. The plot shows</w:t>
      </w:r>
      <w:r w:rsidRPr="00C37253">
        <w:t xml:space="preserve"> that </w:t>
      </w:r>
      <w:del w:id="208" w:author="Domagalski, Joseph L" w:date="2020-03-25T13:34:00Z">
        <w:r w:rsidR="002D1716" w:rsidRPr="00C37253" w:rsidDel="00847E26">
          <w:delText xml:space="preserve">at </w:delText>
        </w:r>
      </w:del>
      <w:ins w:id="209" w:author="Domagalski, Joseph L" w:date="2020-03-25T13:34:00Z">
        <w:r w:rsidR="00847E26">
          <w:t>for</w:t>
        </w:r>
        <w:r w:rsidR="00847E26" w:rsidRPr="00C37253">
          <w:t xml:space="preserve"> </w:t>
        </w:r>
      </w:ins>
      <w:r w:rsidR="00AB3B09" w:rsidRPr="00C37253">
        <w:t xml:space="preserve">the Sacramento River at Freeport </w:t>
      </w:r>
      <w:r w:rsidR="00EE5361" w:rsidRPr="00C37253">
        <w:t>there</w:t>
      </w:r>
      <w:r w:rsidR="00AB3B09" w:rsidRPr="00C37253">
        <w:t xml:space="preserve"> </w:t>
      </w:r>
      <w:r w:rsidR="00AD3D68" w:rsidRPr="00C37253">
        <w:t xml:space="preserve">was no statistically significant trend in all parts of the flow duration curve over the 365 days of the year </w:t>
      </w:r>
      <w:r w:rsidR="00821298" w:rsidRPr="00C37253">
        <w:t>(Figure 4</w:t>
      </w:r>
      <w:r w:rsidR="00E95E65" w:rsidRPr="00C37253">
        <w:t>A</w:t>
      </w:r>
      <w:r w:rsidR="00821298" w:rsidRPr="00C37253">
        <w:t>)</w:t>
      </w:r>
      <w:ins w:id="210" w:author="Domagalski, Joseph L" w:date="2020-03-23T15:25:00Z">
        <w:r w:rsidR="004C56EF">
          <w:t xml:space="preserve"> for the period of record</w:t>
        </w:r>
      </w:ins>
      <w:r w:rsidR="00821298">
        <w:t xml:space="preserve">. On the other hand, at the San Joaquin River near </w:t>
      </w:r>
      <w:proofErr w:type="spellStart"/>
      <w:r w:rsidR="00821298">
        <w:t>Vernalis</w:t>
      </w:r>
      <w:proofErr w:type="spellEnd"/>
      <w:r w:rsidR="00821298">
        <w:t xml:space="preserve"> </w:t>
      </w:r>
      <w:r>
        <w:t>there</w:t>
      </w:r>
      <w:r w:rsidR="00AD3D68">
        <w:t xml:space="preserve"> were </w:t>
      </w:r>
      <w:del w:id="211" w:author="Domagalski, Joseph L" w:date="2020-03-23T15:26:00Z">
        <w:r w:rsidR="00AD3D68" w:rsidDel="004C56EF">
          <w:delText xml:space="preserve">substantial </w:delText>
        </w:r>
      </w:del>
      <w:ins w:id="212" w:author="Domagalski, Joseph L" w:date="2020-03-23T15:26:00Z">
        <w:r w:rsidR="004C56EF">
          <w:t xml:space="preserve">some </w:t>
        </w:r>
      </w:ins>
      <w:r w:rsidR="00AD3D68">
        <w:t>(</w:t>
      </w:r>
      <w:ins w:id="213" w:author="Domagalski, Joseph L" w:date="2020-03-23T15:25:00Z">
        <w:r w:rsidR="004C56EF">
          <w:t>v</w:t>
        </w:r>
      </w:ins>
      <w:del w:id="214" w:author="Domagalski, Joseph L" w:date="2020-03-23T15:25:00Z">
        <w:r w:rsidR="00AD3D68" w:rsidRPr="00C37253" w:rsidDel="004C56EF">
          <w:delText>V</w:delText>
        </w:r>
      </w:del>
      <w:r w:rsidR="00AD3D68" w:rsidRPr="00C37253">
        <w:t>ery likely) negative trends at the medium (50% and</w:t>
      </w:r>
      <w:ins w:id="215" w:author="Kraus, Tamara" w:date="2019-12-31T13:55:00Z">
        <w:r w:rsidR="00836884">
          <w:t xml:space="preserve"> </w:t>
        </w:r>
      </w:ins>
      <w:r w:rsidR="00AD3D68" w:rsidRPr="00C37253">
        <w:t>75%) quartile of the flow duration curve</w:t>
      </w:r>
      <w:r w:rsidRPr="00C37253">
        <w:t xml:space="preserve"> </w:t>
      </w:r>
      <w:r w:rsidR="00821298" w:rsidRPr="00C37253">
        <w:t>(figure 4</w:t>
      </w:r>
      <w:r w:rsidR="00E95E65" w:rsidRPr="00C37253">
        <w:t>B</w:t>
      </w:r>
      <w:r w:rsidR="00821298" w:rsidRPr="00C37253">
        <w:t>)</w:t>
      </w:r>
      <w:r w:rsidRPr="00C37253">
        <w:t xml:space="preserve"> (Hirsch, 201</w:t>
      </w:r>
      <w:r w:rsidR="00911409" w:rsidRPr="00C37253">
        <w:t>5</w:t>
      </w:r>
      <w:r w:rsidRPr="00C37253">
        <w:t>).</w:t>
      </w:r>
      <w:r w:rsidR="00402870" w:rsidRPr="00C37253">
        <w:t xml:space="preserve"> </w:t>
      </w:r>
      <w:ins w:id="216" w:author="Domagalski, Joseph L" w:date="2020-03-23T15:26:00Z">
        <w:r w:rsidR="004C56EF">
          <w:t xml:space="preserve"> The general lack of trends in stream flow for the period of record can be attributed to f</w:t>
        </w:r>
      </w:ins>
      <w:ins w:id="217" w:author="Domagalski, Joseph L" w:date="2020-03-23T15:27:00Z">
        <w:r w:rsidR="004C56EF">
          <w:t xml:space="preserve">low management by reservoir releases.  </w:t>
        </w:r>
      </w:ins>
    </w:p>
    <w:p w14:paraId="2A4E5AB0" w14:textId="6843E38B" w:rsidR="00CB1426" w:rsidRDefault="002D1716" w:rsidP="003B166B">
      <w:pPr>
        <w:autoSpaceDE w:val="0"/>
        <w:autoSpaceDN w:val="0"/>
        <w:adjustRightInd w:val="0"/>
        <w:ind w:firstLine="720"/>
      </w:pPr>
      <w:r w:rsidRPr="00C37253">
        <w:t xml:space="preserve">Discharge measurements at </w:t>
      </w:r>
      <w:r w:rsidR="001509C4" w:rsidRPr="00C37253">
        <w:t xml:space="preserve">the Sacramento River </w:t>
      </w:r>
      <w:r w:rsidR="002C2640" w:rsidRPr="00C37253">
        <w:t>at Freeport</w:t>
      </w:r>
      <w:r w:rsidRPr="00C37253">
        <w:t xml:space="preserve"> and </w:t>
      </w:r>
      <w:r w:rsidR="001509C4" w:rsidRPr="00C37253">
        <w:t xml:space="preserve">the San Joaquin </w:t>
      </w:r>
      <w:r w:rsidR="00F3452C" w:rsidRPr="00C37253">
        <w:t>R</w:t>
      </w:r>
      <w:r w:rsidR="001509C4" w:rsidRPr="00C37253">
        <w:t xml:space="preserve">iver </w:t>
      </w:r>
      <w:r w:rsidR="00335277" w:rsidRPr="00C37253">
        <w:t xml:space="preserve">near </w:t>
      </w:r>
      <w:proofErr w:type="spellStart"/>
      <w:r w:rsidR="00335277" w:rsidRPr="00C37253">
        <w:t>Vernalis</w:t>
      </w:r>
      <w:proofErr w:type="spellEnd"/>
      <w:r w:rsidRPr="00C37253">
        <w:t xml:space="preserve"> </w:t>
      </w:r>
      <w:r w:rsidR="002A6EE7">
        <w:t>vary year to year</w:t>
      </w:r>
      <w:r w:rsidR="00CB1426" w:rsidRPr="00C37253">
        <w:t xml:space="preserve"> and are consistent with </w:t>
      </w:r>
      <w:r w:rsidR="00F3452C" w:rsidRPr="00C37253">
        <w:t xml:space="preserve">variable </w:t>
      </w:r>
      <w:r w:rsidR="00CB1426" w:rsidRPr="00C37253">
        <w:t xml:space="preserve">weather condition during the 1970-2019 period. During </w:t>
      </w:r>
      <w:r w:rsidR="00F3452C" w:rsidRPr="00C37253">
        <w:t xml:space="preserve">a </w:t>
      </w:r>
      <w:r w:rsidR="00E34FE6" w:rsidRPr="00C37253">
        <w:t>high-water</w:t>
      </w:r>
      <w:r w:rsidR="00F3452C" w:rsidRPr="00C37253">
        <w:t xml:space="preserve"> year, such as</w:t>
      </w:r>
      <w:r w:rsidR="00CB1426" w:rsidRPr="00C37253">
        <w:t xml:space="preserve"> 1997, maximum discharge measurement at </w:t>
      </w:r>
      <w:r w:rsidR="001509C4" w:rsidRPr="00C37253">
        <w:t xml:space="preserve">the Sacramento River </w:t>
      </w:r>
      <w:r w:rsidR="002C2640" w:rsidRPr="00C37253">
        <w:t>at Freeport</w:t>
      </w:r>
      <w:r w:rsidR="001509C4" w:rsidRPr="00C37253">
        <w:t xml:space="preserve"> and the San Joaquin </w:t>
      </w:r>
      <w:r w:rsidR="00F3452C" w:rsidRPr="00C37253">
        <w:t>R</w:t>
      </w:r>
      <w:r w:rsidR="001509C4" w:rsidRPr="00C37253">
        <w:t xml:space="preserve">iver </w:t>
      </w:r>
      <w:r w:rsidR="00335277" w:rsidRPr="00C37253">
        <w:t xml:space="preserve">near </w:t>
      </w:r>
      <w:proofErr w:type="spellStart"/>
      <w:r w:rsidR="00335277" w:rsidRPr="00C37253">
        <w:t>Vernalis</w:t>
      </w:r>
      <w:proofErr w:type="spellEnd"/>
      <w:r w:rsidR="001509C4" w:rsidRPr="00C37253">
        <w:t xml:space="preserve"> </w:t>
      </w:r>
      <w:r w:rsidR="00CB1426" w:rsidRPr="00C37253">
        <w:t>reach</w:t>
      </w:r>
      <w:ins w:id="218" w:author="Kraus, Tamara" w:date="2020-02-16T17:53:00Z">
        <w:r w:rsidR="0005286E">
          <w:t>ed</w:t>
        </w:r>
      </w:ins>
      <w:r w:rsidR="00CB1426" w:rsidRPr="00C37253">
        <w:t xml:space="preserve"> </w:t>
      </w:r>
      <w:del w:id="219" w:author="Domagalski, Joseph L" w:date="2020-03-25T13:36:00Z">
        <w:r w:rsidR="00CB1426" w:rsidRPr="00C37253" w:rsidDel="00847E26">
          <w:delText xml:space="preserve"> </w:delText>
        </w:r>
      </w:del>
      <w:r w:rsidR="00CB1426" w:rsidRPr="00C37253">
        <w:t>3</w:t>
      </w:r>
      <w:r w:rsidR="00766021" w:rsidRPr="00C37253">
        <w:t>,</w:t>
      </w:r>
      <w:r w:rsidR="00CB1426" w:rsidRPr="00C37253">
        <w:t>200 m</w:t>
      </w:r>
      <w:r w:rsidR="00CB1426" w:rsidRPr="00C37253">
        <w:rPr>
          <w:vertAlign w:val="superscript"/>
        </w:rPr>
        <w:t>3</w:t>
      </w:r>
      <w:r w:rsidR="00CB1426" w:rsidRPr="00C37253">
        <w:t>/s, and 1</w:t>
      </w:r>
      <w:r w:rsidR="00766021" w:rsidRPr="00C37253">
        <w:t>,</w:t>
      </w:r>
      <w:r w:rsidR="00CB1426" w:rsidRPr="00C37253">
        <w:t>537 m</w:t>
      </w:r>
      <w:r w:rsidR="00CB1426" w:rsidRPr="00C37253">
        <w:rPr>
          <w:vertAlign w:val="superscript"/>
        </w:rPr>
        <w:t>3</w:t>
      </w:r>
      <w:r w:rsidR="00CB1426" w:rsidRPr="00C37253">
        <w:t>/s respectively. Discharge</w:t>
      </w:r>
      <w:r w:rsidR="0005286E">
        <w:t xml:space="preserve"> was</w:t>
      </w:r>
      <w:r w:rsidR="00F3452C" w:rsidRPr="00C37253">
        <w:t xml:space="preserve"> much lower</w:t>
      </w:r>
      <w:r w:rsidR="00CB1426" w:rsidRPr="00C37253">
        <w:t xml:space="preserve"> </w:t>
      </w:r>
      <w:r w:rsidR="00F83AC4" w:rsidRPr="00C37253">
        <w:t xml:space="preserve">in </w:t>
      </w:r>
      <w:r w:rsidR="00CB1426" w:rsidRPr="00C37253">
        <w:t xml:space="preserve">drought </w:t>
      </w:r>
      <w:r w:rsidR="00F3452C" w:rsidRPr="00C37253">
        <w:t xml:space="preserve">years, such as </w:t>
      </w:r>
      <w:r w:rsidR="00CB1426" w:rsidRPr="00C37253">
        <w:t>2012-2016 (</w:t>
      </w:r>
      <w:bookmarkStart w:id="220" w:name="_Hlk22473163"/>
      <w:r w:rsidR="00CB1426" w:rsidRPr="00C37253">
        <w:t xml:space="preserve">Western Regional Climate Center </w:t>
      </w:r>
      <w:hyperlink r:id="rId20" w:history="1">
        <w:r w:rsidR="00CB1426" w:rsidRPr="00C37253">
          <w:rPr>
            <w:rStyle w:val="Hyperlink"/>
          </w:rPr>
          <w:t>http://www.wrcc.dri.edu/cg-bin/cliMONtpre.pl?ca7630</w:t>
        </w:r>
      </w:hyperlink>
      <w:bookmarkEnd w:id="220"/>
      <w:r w:rsidR="00CB1426" w:rsidRPr="00C37253">
        <w:t>) where</w:t>
      </w:r>
      <w:r w:rsidR="00CB1426" w:rsidRPr="00C37253">
        <w:rPr>
          <w:rFonts w:ascii="RotisSerif" w:hAnsi="RotisSerif" w:cs="RotisSerif"/>
          <w:sz w:val="22"/>
          <w:szCs w:val="22"/>
        </w:rPr>
        <w:t xml:space="preserve"> </w:t>
      </w:r>
      <w:r w:rsidR="00CB1426" w:rsidRPr="00C37253">
        <w:t>average measured</w:t>
      </w:r>
      <w:r w:rsidR="0039360F" w:rsidRPr="00C37253">
        <w:t xml:space="preserve"> mean daily</w:t>
      </w:r>
      <w:r w:rsidR="00CB1426" w:rsidRPr="00C37253">
        <w:t xml:space="preserve"> discharge at the two sites </w:t>
      </w:r>
      <w:r w:rsidR="00C90ED0">
        <w:t>was</w:t>
      </w:r>
      <w:r w:rsidR="00C90ED0" w:rsidRPr="00C37253">
        <w:t xml:space="preserve"> </w:t>
      </w:r>
      <w:r w:rsidR="00CB1426" w:rsidRPr="00C37253">
        <w:t>about 175 m</w:t>
      </w:r>
      <w:r w:rsidR="00CB1426" w:rsidRPr="00C37253">
        <w:rPr>
          <w:vertAlign w:val="superscript"/>
        </w:rPr>
        <w:t>3</w:t>
      </w:r>
      <w:r w:rsidR="00CB1426" w:rsidRPr="00C37253">
        <w:t xml:space="preserve">/s </w:t>
      </w:r>
      <w:r w:rsidR="00664C5B" w:rsidRPr="00C37253">
        <w:t xml:space="preserve">at Sacramento River </w:t>
      </w:r>
      <w:r w:rsidR="002C2640" w:rsidRPr="00C37253">
        <w:t>at Freeport</w:t>
      </w:r>
      <w:r w:rsidR="00CB1426" w:rsidRPr="00C37253">
        <w:t>, and about 9 m</w:t>
      </w:r>
      <w:r w:rsidR="00CB1426" w:rsidRPr="00C37253">
        <w:rPr>
          <w:vertAlign w:val="superscript"/>
        </w:rPr>
        <w:t>3</w:t>
      </w:r>
      <w:r w:rsidR="00CB1426" w:rsidRPr="00C37253">
        <w:t xml:space="preserve">/s </w:t>
      </w:r>
      <w:r w:rsidR="00664C5B" w:rsidRPr="00C37253">
        <w:t xml:space="preserve">at San Joaquin river </w:t>
      </w:r>
      <w:r w:rsidR="00335277" w:rsidRPr="00C37253">
        <w:t xml:space="preserve">near </w:t>
      </w:r>
      <w:proofErr w:type="spellStart"/>
      <w:r w:rsidR="00335277" w:rsidRPr="00C37253">
        <w:t>Vernalis</w:t>
      </w:r>
      <w:proofErr w:type="spellEnd"/>
      <w:r w:rsidR="00CB1426" w:rsidRPr="00C37253">
        <w:t>.</w:t>
      </w:r>
      <w:r w:rsidR="00CB1426">
        <w:t xml:space="preserve"> </w:t>
      </w:r>
    </w:p>
    <w:p w14:paraId="4D900CF8" w14:textId="77777777" w:rsidR="00CB1426" w:rsidRDefault="00CB1426" w:rsidP="00736500">
      <w:pPr>
        <w:autoSpaceDE w:val="0"/>
        <w:autoSpaceDN w:val="0"/>
        <w:adjustRightInd w:val="0"/>
      </w:pPr>
    </w:p>
    <w:p w14:paraId="14CA9FDA" w14:textId="4CAFD979" w:rsidR="009523F9" w:rsidRDefault="00C35BE1" w:rsidP="008A0310">
      <w:pPr>
        <w:autoSpaceDE w:val="0"/>
        <w:autoSpaceDN w:val="0"/>
        <w:adjustRightInd w:val="0"/>
        <w:jc w:val="center"/>
        <w:rPr>
          <w:highlight w:val="magenta"/>
        </w:rPr>
      </w:pPr>
      <w:ins w:id="221" w:author="Domagalski, Joseph L" w:date="2020-03-18T11:13:00Z">
        <w:r>
          <w:rPr>
            <w:noProof/>
          </w:rPr>
          <w:drawing>
            <wp:inline distT="0" distB="0" distL="0" distR="0" wp14:anchorId="67C42B53" wp14:editId="4AD52CB5">
              <wp:extent cx="5943600" cy="4087495"/>
              <wp:effectExtent l="0" t="0" r="0" b="1905"/>
              <wp:docPr id="7" name="Picture 7" descr="A red light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2_Freepor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087495"/>
                      </a:xfrm>
                      <a:prstGeom prst="rect">
                        <a:avLst/>
                      </a:prstGeom>
                    </pic:spPr>
                  </pic:pic>
                </a:graphicData>
              </a:graphic>
            </wp:inline>
          </w:drawing>
        </w:r>
      </w:ins>
    </w:p>
    <w:p w14:paraId="3F52AEC1" w14:textId="77777777" w:rsidR="00182BE6" w:rsidRDefault="00182BE6" w:rsidP="008A0310">
      <w:pPr>
        <w:autoSpaceDE w:val="0"/>
        <w:autoSpaceDN w:val="0"/>
        <w:adjustRightInd w:val="0"/>
        <w:jc w:val="center"/>
        <w:rPr>
          <w:highlight w:val="magenta"/>
        </w:rPr>
      </w:pPr>
    </w:p>
    <w:p w14:paraId="6BBCF628" w14:textId="1B5A69F0" w:rsidR="00B55CE7" w:rsidRDefault="00B55CE7" w:rsidP="00B55CE7">
      <w:pPr>
        <w:autoSpaceDE w:val="0"/>
        <w:autoSpaceDN w:val="0"/>
        <w:adjustRightInd w:val="0"/>
        <w:rPr>
          <w:ins w:id="222" w:author="Kraus, Tamara" w:date="2020-02-16T17:58:00Z"/>
        </w:rPr>
      </w:pPr>
      <w:r w:rsidRPr="0067514C">
        <w:rPr>
          <w:b/>
        </w:rPr>
        <w:lastRenderedPageBreak/>
        <w:t>Figure 2.</w:t>
      </w:r>
      <w:r>
        <w:t xml:space="preserve"> </w:t>
      </w:r>
      <w:ins w:id="223" w:author="Kraus, Tamara" w:date="2019-12-31T13:38:00Z">
        <w:r w:rsidR="00E17179">
          <w:t>Annual d</w:t>
        </w:r>
      </w:ins>
      <w:r>
        <w:t xml:space="preserve">ischarge (streamflow) trends for </w:t>
      </w:r>
      <w:r w:rsidR="00B519A6">
        <w:t>the Sacramento River at Freeport</w:t>
      </w:r>
      <w:r w:rsidR="00883495">
        <w:t xml:space="preserve"> from </w:t>
      </w:r>
      <w:r>
        <w:t>1970</w:t>
      </w:r>
      <w:r w:rsidR="00BD2CB3">
        <w:t xml:space="preserve"> to </w:t>
      </w:r>
      <w:r>
        <w:t xml:space="preserve">2019 for four annual discharge statistics: annual minimum day, maximum day, median daily and mean daily.  The statistics are determined from the daily discharge record for the stream gauge </w:t>
      </w:r>
      <w:r w:rsidR="009200CE">
        <w:t>for the period of record of this study</w:t>
      </w:r>
      <w:r w:rsidR="000D2BDF">
        <w:t>.</w:t>
      </w:r>
      <w:r>
        <w:t xml:space="preserve">  Each panel shows a Thiel-Sen slope estimate expressed in percentage change per year, and a two-sided p-value for the Mann-Kendall trend test.</w:t>
      </w:r>
    </w:p>
    <w:p w14:paraId="49F5A34B" w14:textId="77777777" w:rsidR="00851080" w:rsidRPr="00B55CE7" w:rsidRDefault="00851080" w:rsidP="00B55CE7">
      <w:pPr>
        <w:autoSpaceDE w:val="0"/>
        <w:autoSpaceDN w:val="0"/>
        <w:adjustRightInd w:val="0"/>
      </w:pPr>
    </w:p>
    <w:p w14:paraId="1443D68F" w14:textId="187F65EE" w:rsidR="009523F9" w:rsidRDefault="000D2BDF" w:rsidP="00060904">
      <w:pPr>
        <w:autoSpaceDE w:val="0"/>
        <w:autoSpaceDN w:val="0"/>
        <w:adjustRightInd w:val="0"/>
        <w:jc w:val="center"/>
      </w:pPr>
      <w:ins w:id="224" w:author="Domagalski, Joseph L" w:date="2020-03-18T11:25:00Z">
        <w:r>
          <w:rPr>
            <w:noProof/>
          </w:rPr>
          <w:drawing>
            <wp:inline distT="0" distB="0" distL="0" distR="0" wp14:anchorId="618BFC56" wp14:editId="71FD2B9F">
              <wp:extent cx="5943600" cy="4109720"/>
              <wp:effectExtent l="0" t="0" r="0" b="5080"/>
              <wp:docPr id="11" name="Picture 11" descr="A picture containing fire, light, photo,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3_vernalisQ.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109720"/>
                      </a:xfrm>
                      <a:prstGeom prst="rect">
                        <a:avLst/>
                      </a:prstGeom>
                    </pic:spPr>
                  </pic:pic>
                </a:graphicData>
              </a:graphic>
            </wp:inline>
          </w:drawing>
        </w:r>
      </w:ins>
    </w:p>
    <w:p w14:paraId="4205056A" w14:textId="77777777" w:rsidR="00182BE6" w:rsidRDefault="00182BE6" w:rsidP="00060904">
      <w:pPr>
        <w:autoSpaceDE w:val="0"/>
        <w:autoSpaceDN w:val="0"/>
        <w:adjustRightInd w:val="0"/>
        <w:jc w:val="center"/>
      </w:pPr>
    </w:p>
    <w:p w14:paraId="1E10CFD6" w14:textId="01B6AA54" w:rsidR="00D86E42" w:rsidRPr="00B55CE7" w:rsidRDefault="00D86E42" w:rsidP="00D86E42">
      <w:pPr>
        <w:autoSpaceDE w:val="0"/>
        <w:autoSpaceDN w:val="0"/>
        <w:adjustRightInd w:val="0"/>
      </w:pPr>
      <w:r w:rsidRPr="0067514C">
        <w:rPr>
          <w:b/>
        </w:rPr>
        <w:t xml:space="preserve">Figure </w:t>
      </w:r>
      <w:r w:rsidR="00493EF3" w:rsidRPr="0067514C">
        <w:rPr>
          <w:b/>
        </w:rPr>
        <w:t>3</w:t>
      </w:r>
      <w:r w:rsidRPr="0067514C">
        <w:rPr>
          <w:b/>
        </w:rPr>
        <w:t>.</w:t>
      </w:r>
      <w:r>
        <w:t xml:space="preserve"> Discharge (streamflow) trends for </w:t>
      </w:r>
      <w:ins w:id="225" w:author="Kraus, Tamara" w:date="2019-12-31T15:22:00Z">
        <w:r w:rsidR="00BD2CB3">
          <w:t xml:space="preserve">the San Joaquin River near </w:t>
        </w:r>
        <w:proofErr w:type="spellStart"/>
        <w:r w:rsidR="00BD2CB3">
          <w:t>Vernalis</w:t>
        </w:r>
        <w:proofErr w:type="spellEnd"/>
        <w:r w:rsidR="00BD2CB3">
          <w:t xml:space="preserve"> from </w:t>
        </w:r>
      </w:ins>
      <w:r>
        <w:t xml:space="preserve"> 1970</w:t>
      </w:r>
      <w:r w:rsidR="00BD2CB3">
        <w:t xml:space="preserve"> to </w:t>
      </w:r>
      <w:r>
        <w:t xml:space="preserve">2019 for four annual discharge statistics: annual minimum day, maximum day, median daily and mean daily.  </w:t>
      </w:r>
      <w:ins w:id="226" w:author="Domagalski, Joseph L" w:date="2020-03-18T11:26:00Z">
        <w:r w:rsidR="000D2BDF">
          <w:t xml:space="preserve">The statistics are determined from the daily discharge record for the stream gauge for the period of record of this study.  </w:t>
        </w:r>
      </w:ins>
      <w:r>
        <w:t>Each panel shows a Thiel-Sen slope estimate expressed in percentage change per year, and a two-sided p-value for the Mann-Kendall trend test.</w:t>
      </w:r>
    </w:p>
    <w:p w14:paraId="7058C78A" w14:textId="77777777" w:rsidR="00D86E42" w:rsidRDefault="00D86E42" w:rsidP="00D86E42">
      <w:pPr>
        <w:autoSpaceDE w:val="0"/>
        <w:autoSpaceDN w:val="0"/>
        <w:adjustRightInd w:val="0"/>
      </w:pPr>
    </w:p>
    <w:p w14:paraId="2AE26344" w14:textId="265591EB" w:rsidR="00464EEF" w:rsidRDefault="00217305" w:rsidP="00060904">
      <w:pPr>
        <w:autoSpaceDE w:val="0"/>
        <w:autoSpaceDN w:val="0"/>
        <w:adjustRightInd w:val="0"/>
        <w:jc w:val="center"/>
      </w:pPr>
      <w:r>
        <w:rPr>
          <w:noProof/>
        </w:rPr>
        <w:lastRenderedPageBreak/>
        <w:drawing>
          <wp:inline distT="0" distB="0" distL="0" distR="0" wp14:anchorId="51DBB368" wp14:editId="3229687A">
            <wp:extent cx="5715000" cy="6718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4_adjMannK.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15000" cy="6718300"/>
                    </a:xfrm>
                    <a:prstGeom prst="rect">
                      <a:avLst/>
                    </a:prstGeom>
                  </pic:spPr>
                </pic:pic>
              </a:graphicData>
            </a:graphic>
          </wp:inline>
        </w:drawing>
      </w:r>
    </w:p>
    <w:p w14:paraId="3BCBB2BF" w14:textId="77777777" w:rsidR="00314DDF" w:rsidRDefault="00314DDF" w:rsidP="00060904">
      <w:pPr>
        <w:autoSpaceDE w:val="0"/>
        <w:autoSpaceDN w:val="0"/>
        <w:adjustRightInd w:val="0"/>
        <w:jc w:val="center"/>
      </w:pPr>
    </w:p>
    <w:p w14:paraId="2507FEF8" w14:textId="5A57F61E" w:rsidR="00493EF3" w:rsidRDefault="00493EF3" w:rsidP="00493EF3">
      <w:pPr>
        <w:tabs>
          <w:tab w:val="left" w:pos="2430"/>
        </w:tabs>
        <w:autoSpaceDE w:val="0"/>
        <w:autoSpaceDN w:val="0"/>
        <w:adjustRightInd w:val="0"/>
      </w:pPr>
      <w:r w:rsidRPr="0067514C">
        <w:rPr>
          <w:b/>
        </w:rPr>
        <w:t>Figure 4</w:t>
      </w:r>
      <w:r w:rsidRPr="00493EF3">
        <w:t>.</w:t>
      </w:r>
      <w:r>
        <w:t xml:space="preserve"> Quantile-Kendall plot showing 1970 to 2019 trends in discharge at A) Sacramento River at Freeport and (B) San Joaquin River near </w:t>
      </w:r>
      <w:proofErr w:type="spellStart"/>
      <w:r>
        <w:t>Vernalis</w:t>
      </w:r>
      <w:proofErr w:type="spellEnd"/>
      <w:r>
        <w:t xml:space="preserve">.  </w:t>
      </w:r>
      <w:commentRangeStart w:id="227"/>
      <w:r>
        <w:t xml:space="preserve">Daily discharge values </w:t>
      </w:r>
      <w:commentRangeEnd w:id="227"/>
      <w:r w:rsidR="00A10F43">
        <w:rPr>
          <w:rStyle w:val="CommentReference"/>
        </w:rPr>
        <w:commentReference w:id="227"/>
      </w:r>
      <w:r w:rsidR="00F52FFD">
        <w:t xml:space="preserve">were </w:t>
      </w:r>
      <w:r>
        <w:t>ranked from 1 (the lowest rank) to 365 (the highest rank) within each year.  Each point represents the estimated trend slope (expressed in percent change per year) for mean daily discharge values of the given rank (1 through 365).  Low-flow trends are at the left and high-flow trends are at the right.  Colors indicate, for each rank, the likelihood of the estimated trend slope.</w:t>
      </w:r>
    </w:p>
    <w:p w14:paraId="5B4E0A47" w14:textId="1CB69F3F" w:rsidR="00060904" w:rsidRPr="00493EF3" w:rsidRDefault="00493EF3" w:rsidP="00493EF3">
      <w:pPr>
        <w:tabs>
          <w:tab w:val="left" w:pos="2430"/>
        </w:tabs>
        <w:autoSpaceDE w:val="0"/>
        <w:autoSpaceDN w:val="0"/>
        <w:adjustRightInd w:val="0"/>
      </w:pPr>
      <w:r w:rsidRPr="00493EF3">
        <w:t xml:space="preserve"> </w:t>
      </w:r>
    </w:p>
    <w:p w14:paraId="573D9D72" w14:textId="58B2B1B3" w:rsidR="00F3452C" w:rsidRDefault="00F3452C" w:rsidP="00821298">
      <w:pPr>
        <w:pStyle w:val="Heading2"/>
        <w:rPr>
          <w:b/>
          <w:iCs/>
        </w:rPr>
      </w:pPr>
      <w:bookmarkStart w:id="228" w:name="_Toc24034682"/>
      <w:r w:rsidRPr="00D91B95">
        <w:rPr>
          <w:b/>
          <w:iCs/>
        </w:rPr>
        <w:lastRenderedPageBreak/>
        <w:t xml:space="preserve">Sacramento River </w:t>
      </w:r>
      <w:r w:rsidR="002C2640" w:rsidRPr="00D91B95">
        <w:rPr>
          <w:b/>
          <w:iCs/>
        </w:rPr>
        <w:t>at Freeport</w:t>
      </w:r>
      <w:r w:rsidR="00614256" w:rsidRPr="00D91B95">
        <w:rPr>
          <w:b/>
          <w:iCs/>
        </w:rPr>
        <w:t xml:space="preserve">, Nutrient Concentrations, </w:t>
      </w:r>
      <w:r w:rsidR="00A764E7">
        <w:rPr>
          <w:b/>
          <w:iCs/>
        </w:rPr>
        <w:t>Load</w:t>
      </w:r>
      <w:r w:rsidR="00614256" w:rsidRPr="00D91B95">
        <w:rPr>
          <w:b/>
          <w:iCs/>
        </w:rPr>
        <w:t>s, and Trends</w:t>
      </w:r>
      <w:bookmarkEnd w:id="228"/>
    </w:p>
    <w:p w14:paraId="184878A0" w14:textId="77777777" w:rsidR="00D91B95" w:rsidRPr="00D91B95" w:rsidRDefault="00D91B95" w:rsidP="00D91B95"/>
    <w:p w14:paraId="71CDEFC9" w14:textId="2BE51688" w:rsidR="00F3452C" w:rsidRPr="00C37253" w:rsidRDefault="00641A67">
      <w:pPr>
        <w:tabs>
          <w:tab w:val="left" w:pos="2430"/>
        </w:tabs>
        <w:autoSpaceDE w:val="0"/>
        <w:autoSpaceDN w:val="0"/>
        <w:adjustRightInd w:val="0"/>
        <w:ind w:firstLine="720"/>
      </w:pPr>
      <w:r>
        <w:t>Modeled concentrations and loads for the Sacramento River at Freeport are shown in Figure 5</w:t>
      </w:r>
      <w:r w:rsidR="00EE393F" w:rsidRPr="00C37253">
        <w:t>.</w:t>
      </w:r>
      <w:ins w:id="229" w:author="Domagalski, Joseph L" w:date="2020-03-23T15:46:00Z">
        <w:r w:rsidR="00BD05EA">
          <w:t xml:space="preserve"> </w:t>
        </w:r>
      </w:ins>
      <w:ins w:id="230" w:author="Domagalski, Joseph L" w:date="2020-03-18T11:28:00Z">
        <w:r w:rsidR="000D2BDF">
          <w:t xml:space="preserve"> On these and other similar plots, average annual concentrations and </w:t>
        </w:r>
      </w:ins>
      <w:ins w:id="231" w:author="Domagalski, Joseph L" w:date="2020-03-18T13:00:00Z">
        <w:r w:rsidR="00DC2FFC">
          <w:t xml:space="preserve">annual </w:t>
        </w:r>
      </w:ins>
      <w:ins w:id="232" w:author="Domagalski, Joseph L" w:date="2020-03-18T11:28:00Z">
        <w:r w:rsidR="000D2BDF">
          <w:t>loads from the model are shown as dots.  The flow normalized concentration and load are shown as</w:t>
        </w:r>
      </w:ins>
      <w:ins w:id="233" w:author="Domagalski, Joseph L" w:date="2020-03-18T11:29:00Z">
        <w:r w:rsidR="000D2BDF">
          <w:t xml:space="preserve"> </w:t>
        </w:r>
      </w:ins>
      <w:ins w:id="234" w:author="Domagalski, Joseph L" w:date="2020-03-18T12:16:00Z">
        <w:r>
          <w:t xml:space="preserve">a </w:t>
        </w:r>
      </w:ins>
      <w:ins w:id="235" w:author="Domagalski, Joseph L" w:date="2020-03-18T11:29:00Z">
        <w:r w:rsidR="000D2BDF">
          <w:t xml:space="preserve">continuous fitted line.  Confidence intervals </w:t>
        </w:r>
      </w:ins>
      <w:ins w:id="236" w:author="Domagalski, Joseph L" w:date="2020-03-25T13:37:00Z">
        <w:r w:rsidR="006E1669">
          <w:t>we</w:t>
        </w:r>
      </w:ins>
      <w:ins w:id="237" w:author="Domagalski, Joseph L" w:date="2020-03-18T11:29:00Z">
        <w:r w:rsidR="000D2BDF">
          <w:t xml:space="preserve">re calculated for the flow normalized trends. </w:t>
        </w:r>
      </w:ins>
      <w:r w:rsidR="00F3452C" w:rsidRPr="00C37253">
        <w:t xml:space="preserve"> </w:t>
      </w:r>
      <w:r w:rsidR="00EE393F" w:rsidRPr="00C37253">
        <w:t>F</w:t>
      </w:r>
      <w:r w:rsidR="00F3452C" w:rsidRPr="00C37253">
        <w:t xml:space="preserve">low-normalized </w:t>
      </w:r>
      <w:r w:rsidR="00EE393F" w:rsidRPr="00C37253">
        <w:t>nitrate</w:t>
      </w:r>
      <w:r w:rsidR="00F3452C" w:rsidRPr="00C37253">
        <w:t xml:space="preserve"> concentrations and loads f</w:t>
      </w:r>
      <w:r w:rsidR="00EE393F" w:rsidRPr="00C37253">
        <w:t>o</w:t>
      </w:r>
      <w:r w:rsidR="00F3452C" w:rsidRPr="00C37253">
        <w:t>llow a similar pattern throughout the 197</w:t>
      </w:r>
      <w:ins w:id="238" w:author="Domagalski, Joseph L" w:date="2020-03-25T13:37:00Z">
        <w:r w:rsidR="006E1669">
          <w:t>5</w:t>
        </w:r>
      </w:ins>
      <w:del w:id="239" w:author="Domagalski, Joseph L" w:date="2020-03-25T13:37:00Z">
        <w:r w:rsidR="00F3452C" w:rsidRPr="00C37253" w:rsidDel="006E1669">
          <w:delText>0</w:delText>
        </w:r>
      </w:del>
      <w:r w:rsidR="00F3452C" w:rsidRPr="00C37253">
        <w:t>-2019 period (fig</w:t>
      </w:r>
      <w:r w:rsidR="00B23A50" w:rsidRPr="00C37253">
        <w:t>ure</w:t>
      </w:r>
      <w:r w:rsidR="00F3452C" w:rsidRPr="00C37253">
        <w:t xml:space="preserve"> </w:t>
      </w:r>
      <w:r w:rsidR="00B23A50" w:rsidRPr="00C37253">
        <w:t>5</w:t>
      </w:r>
      <w:r w:rsidR="00E95E65" w:rsidRPr="00C37253">
        <w:t>A</w:t>
      </w:r>
      <w:r w:rsidR="00F3452C" w:rsidRPr="00C37253">
        <w:t xml:space="preserve">, and </w:t>
      </w:r>
      <w:r w:rsidR="00B23A50" w:rsidRPr="00C37253">
        <w:t>5</w:t>
      </w:r>
      <w:r w:rsidR="00E95E65" w:rsidRPr="00C37253">
        <w:t>B</w:t>
      </w:r>
      <w:r w:rsidR="00F3452C" w:rsidRPr="00C37253">
        <w:t xml:space="preserve">). </w:t>
      </w:r>
      <w:ins w:id="240" w:author="Kraus, Tamara" w:date="2019-12-31T15:27:00Z">
        <w:r w:rsidR="002768BA" w:rsidRPr="00C37253">
          <w:t xml:space="preserve">Flow-normalized </w:t>
        </w:r>
      </w:ins>
      <w:ins w:id="241" w:author="Kraus, Tamara" w:date="2019-12-31T15:28:00Z">
        <w:r w:rsidR="002768BA">
          <w:t>c</w:t>
        </w:r>
      </w:ins>
      <w:r w:rsidR="00F3452C" w:rsidRPr="00C37253">
        <w:t xml:space="preserve">oncentrations and loads </w:t>
      </w:r>
      <w:r w:rsidR="00AE7A5F">
        <w:t xml:space="preserve">of nitrate </w:t>
      </w:r>
      <w:r w:rsidR="00F3452C" w:rsidRPr="00C37253">
        <w:t xml:space="preserve">increase in the earlier time period (1975 to 1983) followed by a slight decrease </w:t>
      </w:r>
      <w:ins w:id="242" w:author="Domagalski, Joseph L" w:date="2020-03-18T12:18:00Z">
        <w:r>
          <w:t xml:space="preserve">after </w:t>
        </w:r>
      </w:ins>
      <w:r w:rsidR="00F3452C" w:rsidRPr="00C37253">
        <w:t xml:space="preserve">1983. </w:t>
      </w:r>
      <w:r w:rsidR="002768BA" w:rsidRPr="00C37253">
        <w:t>Flow-normalized</w:t>
      </w:r>
      <w:r w:rsidR="002768BA" w:rsidRPr="00C37253" w:rsidDel="002768BA">
        <w:t xml:space="preserve"> </w:t>
      </w:r>
      <w:r w:rsidR="002768BA">
        <w:t>c</w:t>
      </w:r>
      <w:r w:rsidR="00F3452C" w:rsidRPr="00C37253">
        <w:t xml:space="preserve">oncentrations increased slightly in late 1980s and </w:t>
      </w:r>
      <w:r w:rsidR="00A5180C" w:rsidRPr="00C37253">
        <w:t>nitrate</w:t>
      </w:r>
      <w:r w:rsidR="00F3452C" w:rsidRPr="00C37253">
        <w:t xml:space="preserve"> concentrations and loads reach their highest estimates in 1988 (0.15 mg</w:t>
      </w:r>
      <w:r w:rsidR="009564C8">
        <w:t>-N</w:t>
      </w:r>
      <w:r w:rsidR="00F3452C" w:rsidRPr="00C37253">
        <w:t>/L, and 3.15 million kg</w:t>
      </w:r>
      <w:r w:rsidR="009564C8">
        <w:t>-N</w:t>
      </w:r>
      <w:r w:rsidR="00F3452C" w:rsidRPr="00C37253">
        <w:t xml:space="preserve">/Year respectively). </w:t>
      </w:r>
      <w:r w:rsidR="00617B6A" w:rsidRPr="00C37253">
        <w:t>Flow-normalized</w:t>
      </w:r>
      <w:r w:rsidR="00617B6A" w:rsidRPr="00C37253" w:rsidDel="00617B6A">
        <w:t xml:space="preserve"> </w:t>
      </w:r>
      <w:r w:rsidR="00617B6A">
        <w:t>c</w:t>
      </w:r>
      <w:r w:rsidR="00F3452C" w:rsidRPr="00C37253">
        <w:t>oncentrations declined in the early 1990s</w:t>
      </w:r>
      <w:r w:rsidR="00144EC0">
        <w:t xml:space="preserve"> </w:t>
      </w:r>
      <w:r w:rsidR="00F3452C" w:rsidRPr="00C37253">
        <w:t>and remained</w:t>
      </w:r>
      <w:r w:rsidR="00A5180C" w:rsidRPr="00C37253">
        <w:t xml:space="preserve"> stable</w:t>
      </w:r>
      <w:r w:rsidR="00F3452C" w:rsidRPr="00C37253">
        <w:t xml:space="preserve"> throughout the mid-1990s and early 2000s and </w:t>
      </w:r>
      <w:r w:rsidR="00A5180C" w:rsidRPr="00C37253">
        <w:t xml:space="preserve">then </w:t>
      </w:r>
      <w:r w:rsidR="00F3452C" w:rsidRPr="00C37253">
        <w:t xml:space="preserve">decreased slightly during the 2013-2015 drought period.  </w:t>
      </w:r>
      <w:r w:rsidR="00A5180C" w:rsidRPr="00C37253">
        <w:t>There is a</w:t>
      </w:r>
      <w:r w:rsidR="00F3452C" w:rsidRPr="00C37253">
        <w:t xml:space="preserve"> weak “likely” increase in </w:t>
      </w:r>
      <w:r w:rsidR="008C4A07">
        <w:t>f</w:t>
      </w:r>
      <w:r w:rsidR="008C4A07" w:rsidRPr="00C37253">
        <w:t xml:space="preserve">low-normalized </w:t>
      </w:r>
      <w:r w:rsidR="00F3452C" w:rsidRPr="00C37253">
        <w:t>concentration (about 0.02 mg</w:t>
      </w:r>
      <w:r w:rsidR="009564C8">
        <w:t>-N</w:t>
      </w:r>
      <w:r w:rsidR="00F3452C" w:rsidRPr="00C37253">
        <w:t>/</w:t>
      </w:r>
      <w:r w:rsidR="009564C8">
        <w:t>L</w:t>
      </w:r>
      <w:r w:rsidR="00F3452C" w:rsidRPr="00C37253">
        <w:t>) and loads (about 0.48 million kg</w:t>
      </w:r>
      <w:r w:rsidR="009564C8">
        <w:t>-N</w:t>
      </w:r>
      <w:r w:rsidR="00F3452C" w:rsidRPr="00C37253">
        <w:t>/Year) over the 197</w:t>
      </w:r>
      <w:ins w:id="243" w:author="Domagalski, Joseph L" w:date="2020-03-25T13:38:00Z">
        <w:r w:rsidR="006E1669">
          <w:t>5</w:t>
        </w:r>
      </w:ins>
      <w:del w:id="244" w:author="Domagalski, Joseph L" w:date="2020-03-25T13:38:00Z">
        <w:r w:rsidR="00F3452C" w:rsidRPr="00C37253" w:rsidDel="006E1669">
          <w:delText>0</w:delText>
        </w:r>
      </w:del>
      <w:r w:rsidR="00F3452C" w:rsidRPr="00C37253">
        <w:t xml:space="preserve">-2019 period (Table </w:t>
      </w:r>
      <w:r w:rsidR="00A5180C" w:rsidRPr="00C37253">
        <w:t>2</w:t>
      </w:r>
      <w:r w:rsidR="00F3452C" w:rsidRPr="00C37253">
        <w:t xml:space="preserve">). </w:t>
      </w:r>
      <w:ins w:id="245" w:author="Domagalski, Joseph L" w:date="2020-03-23T15:40:00Z">
        <w:r w:rsidR="00BD05EA">
          <w:t xml:space="preserve"> </w:t>
        </w:r>
      </w:ins>
      <w:r w:rsidR="00F3452C" w:rsidRPr="00C37253">
        <w:t xml:space="preserve">A Mann-Whitney-Wilcoxon Rank Sum test was used to compare </w:t>
      </w:r>
      <w:r w:rsidR="008C4A07">
        <w:t>f</w:t>
      </w:r>
      <w:r w:rsidR="008C4A07" w:rsidRPr="00C37253">
        <w:t xml:space="preserve">low-normalized </w:t>
      </w:r>
      <w:r w:rsidR="00A5180C" w:rsidRPr="00C37253">
        <w:t>nitrate</w:t>
      </w:r>
      <w:r w:rsidR="00F3452C" w:rsidRPr="00C37253">
        <w:t xml:space="preserve"> concentrations between the early decade 1975-1985 and the recent decade 2009-2019 on a monthly time scale (fig</w:t>
      </w:r>
      <w:r w:rsidR="00B23A50" w:rsidRPr="00C37253">
        <w:t>ure</w:t>
      </w:r>
      <w:r w:rsidR="00F3452C" w:rsidRPr="00C37253">
        <w:t xml:space="preserve"> </w:t>
      </w:r>
      <w:r w:rsidR="00B23A50" w:rsidRPr="00C37253">
        <w:t>6</w:t>
      </w:r>
      <w:r w:rsidR="00E95E65" w:rsidRPr="00C37253">
        <w:t>A</w:t>
      </w:r>
      <w:r w:rsidR="00F3452C" w:rsidRPr="00C37253">
        <w:t xml:space="preserve">). </w:t>
      </w:r>
      <w:bookmarkStart w:id="246" w:name="_Hlk24019982"/>
      <w:r w:rsidR="00F3452C" w:rsidRPr="00C37253">
        <w:t xml:space="preserve">In the early decade </w:t>
      </w:r>
      <w:r w:rsidR="00A5180C" w:rsidRPr="00C37253">
        <w:t>nitrate</w:t>
      </w:r>
      <w:r w:rsidR="00F3452C" w:rsidRPr="00C37253">
        <w:t xml:space="preserve"> concentrations were highest in the </w:t>
      </w:r>
      <w:ins w:id="247" w:author="Domagalski, Joseph L" w:date="2020-03-25T13:46:00Z">
        <w:r w:rsidR="00837DD8">
          <w:t xml:space="preserve">fall to </w:t>
        </w:r>
      </w:ins>
      <w:r w:rsidR="00F3452C" w:rsidRPr="00C37253">
        <w:t>winter</w:t>
      </w:r>
      <w:r w:rsidR="000B16BB">
        <w:t xml:space="preserve"> mont</w:t>
      </w:r>
      <w:r w:rsidR="00C35ADB">
        <w:t>h</w:t>
      </w:r>
      <w:r>
        <w:t>s</w:t>
      </w:r>
      <w:r w:rsidR="00182F2A">
        <w:t xml:space="preserve"> compared to the spring</w:t>
      </w:r>
      <w:ins w:id="248" w:author="Domagalski, Joseph L" w:date="2020-03-25T13:47:00Z">
        <w:r w:rsidR="00837DD8">
          <w:t xml:space="preserve"> and</w:t>
        </w:r>
      </w:ins>
      <w:r w:rsidR="00182F2A">
        <w:t xml:space="preserve"> summe</w:t>
      </w:r>
      <w:ins w:id="249" w:author="Domagalski, Joseph L" w:date="2020-03-25T13:47:00Z">
        <w:r w:rsidR="00837DD8">
          <w:t>r</w:t>
        </w:r>
      </w:ins>
      <w:del w:id="250" w:author="Domagalski, Joseph L" w:date="2020-03-25T13:46:00Z">
        <w:r w:rsidR="00182F2A" w:rsidDel="00837DD8">
          <w:delText>r and fall</w:delText>
        </w:r>
      </w:del>
      <w:r w:rsidR="00F3452C" w:rsidRPr="00C37253">
        <w:t xml:space="preserve">.  In contrast in the recent decade, </w:t>
      </w:r>
      <w:r w:rsidR="00A5180C" w:rsidRPr="00C37253">
        <w:t>nitrate</w:t>
      </w:r>
      <w:r w:rsidR="00F3452C" w:rsidRPr="00C37253">
        <w:t xml:space="preserve"> concentrations </w:t>
      </w:r>
      <w:r w:rsidR="004B7EE3">
        <w:t>were</w:t>
      </w:r>
      <w:r w:rsidR="004B7EE3" w:rsidRPr="00C37253">
        <w:t xml:space="preserve"> </w:t>
      </w:r>
      <w:r w:rsidR="00F3452C" w:rsidRPr="00C37253">
        <w:t>low</w:t>
      </w:r>
      <w:ins w:id="251" w:author="Domagalski, Joseph L" w:date="2020-03-25T13:46:00Z">
        <w:r w:rsidR="00837DD8">
          <w:t>er</w:t>
        </w:r>
      </w:ins>
      <w:r w:rsidR="00F3452C" w:rsidRPr="00C37253">
        <w:t xml:space="preserve"> in the winter and increase</w:t>
      </w:r>
      <w:r w:rsidR="004B7EE3">
        <w:t>d</w:t>
      </w:r>
      <w:r w:rsidR="00F3452C" w:rsidRPr="00C37253">
        <w:t xml:space="preserve"> during the summer reaching </w:t>
      </w:r>
      <w:del w:id="252" w:author="Domagalski, Joseph L" w:date="2020-03-25T13:47:00Z">
        <w:r w:rsidR="00F3452C" w:rsidRPr="00C37253" w:rsidDel="00837DD8">
          <w:delText xml:space="preserve">its </w:delText>
        </w:r>
      </w:del>
      <w:ins w:id="253" w:author="Domagalski, Joseph L" w:date="2020-03-25T13:47:00Z">
        <w:r w:rsidR="00837DD8">
          <w:t>the</w:t>
        </w:r>
        <w:r w:rsidR="00837DD8" w:rsidRPr="00C37253">
          <w:t xml:space="preserve"> </w:t>
        </w:r>
      </w:ins>
      <w:r w:rsidR="00F3452C" w:rsidRPr="00C37253">
        <w:t>highest value</w:t>
      </w:r>
      <w:r w:rsidR="004B7EE3">
        <w:t xml:space="preserve"> </w:t>
      </w:r>
      <w:r w:rsidR="00F3452C" w:rsidRPr="00C37253">
        <w:t xml:space="preserve">in June. </w:t>
      </w:r>
      <w:ins w:id="254" w:author="Domagalski, Joseph L" w:date="2020-03-25T13:47:00Z">
        <w:r w:rsidR="00837DD8">
          <w:t xml:space="preserve"> </w:t>
        </w:r>
      </w:ins>
      <w:r w:rsidR="00F3452C" w:rsidRPr="00C37253">
        <w:t>The median</w:t>
      </w:r>
      <w:r w:rsidR="00A5180C" w:rsidRPr="00C37253">
        <w:t xml:space="preserve"> nitrate</w:t>
      </w:r>
      <w:r w:rsidR="00F3452C" w:rsidRPr="00C37253">
        <w:t xml:space="preserve"> concentrations between the early and recent decade</w:t>
      </w:r>
      <w:del w:id="255" w:author="Domagalski, Joseph L" w:date="2020-03-25T13:39:00Z">
        <w:r w:rsidR="00F3452C" w:rsidRPr="00C37253" w:rsidDel="006E1669">
          <w:delText xml:space="preserve"> are</w:delText>
        </w:r>
      </w:del>
      <w:r w:rsidR="00F3452C" w:rsidRPr="00C37253">
        <w:t xml:space="preserve"> </w:t>
      </w:r>
      <w:del w:id="256" w:author="Domagalski, Joseph L" w:date="2020-03-23T15:41:00Z">
        <w:r w:rsidR="00F3452C" w:rsidRPr="00C37253" w:rsidDel="00BD05EA">
          <w:delText>significantly decreasing</w:delText>
        </w:r>
      </w:del>
      <w:ins w:id="257" w:author="Domagalski, Joseph L" w:date="2020-03-23T15:41:00Z">
        <w:r w:rsidR="00BD05EA">
          <w:t>decrease</w:t>
        </w:r>
      </w:ins>
      <w:r w:rsidR="00F3452C" w:rsidRPr="00C37253">
        <w:t xml:space="preserve"> in the winter (October through March) and </w:t>
      </w:r>
      <w:ins w:id="258" w:author="Domagalski, Joseph L" w:date="2020-03-23T15:41:00Z">
        <w:r w:rsidR="00BD05EA">
          <w:t>increase</w:t>
        </w:r>
      </w:ins>
      <w:del w:id="259" w:author="Domagalski, Joseph L" w:date="2020-03-23T15:41:00Z">
        <w:r w:rsidR="00F3452C" w:rsidRPr="00C37253" w:rsidDel="00BD05EA">
          <w:delText>significantly increasing</w:delText>
        </w:r>
      </w:del>
      <w:r w:rsidR="00F3452C" w:rsidRPr="00C37253">
        <w:t xml:space="preserve"> during the summer months (May through August</w:t>
      </w:r>
      <w:r w:rsidR="00BF3507">
        <w:t xml:space="preserve">; </w:t>
      </w:r>
      <w:r w:rsidR="00F3452C" w:rsidRPr="00C37253">
        <w:t xml:space="preserve">Figure </w:t>
      </w:r>
      <w:r w:rsidR="00B23A50" w:rsidRPr="00C37253">
        <w:t>6</w:t>
      </w:r>
      <w:r w:rsidR="00E95E65" w:rsidRPr="00C37253">
        <w:t>C</w:t>
      </w:r>
      <w:r w:rsidR="00BF3507">
        <w:t>)</w:t>
      </w:r>
      <w:r w:rsidR="00F3452C" w:rsidRPr="00C37253">
        <w:t xml:space="preserve">. </w:t>
      </w:r>
      <w:r w:rsidR="00A5180C" w:rsidRPr="00C37253">
        <w:t>M</w:t>
      </w:r>
      <w:r w:rsidR="00F3452C" w:rsidRPr="00C37253">
        <w:t xml:space="preserve">edian concentration difference between the early and recent decade are not significant in the months of April and September. </w:t>
      </w:r>
      <w:bookmarkEnd w:id="246"/>
      <w:r w:rsidR="00F3452C" w:rsidRPr="00C37253">
        <w:t xml:space="preserve">This is </w:t>
      </w:r>
      <w:r w:rsidR="00ED00F3" w:rsidRPr="00C37253">
        <w:t>shown</w:t>
      </w:r>
      <w:r w:rsidR="00F3452C" w:rsidRPr="00C37253">
        <w:t xml:space="preserve"> in Figure </w:t>
      </w:r>
      <w:r w:rsidR="00B23A50" w:rsidRPr="00C37253">
        <w:t>6</w:t>
      </w:r>
      <w:r w:rsidR="00E95E65" w:rsidRPr="00C37253">
        <w:t>C</w:t>
      </w:r>
      <w:r w:rsidR="00F3452C" w:rsidRPr="00C37253">
        <w:t xml:space="preserve">, where the vertical line crosses the 90% confidence for the median concentration difference between the two decades. </w:t>
      </w:r>
    </w:p>
    <w:p w14:paraId="2565E12E" w14:textId="649ECCA3" w:rsidR="00ED00F3" w:rsidRPr="00C37253" w:rsidRDefault="00ED00F3" w:rsidP="00E857CB">
      <w:pPr>
        <w:tabs>
          <w:tab w:val="left" w:pos="2430"/>
        </w:tabs>
        <w:autoSpaceDE w:val="0"/>
        <w:autoSpaceDN w:val="0"/>
        <w:adjustRightInd w:val="0"/>
        <w:ind w:firstLine="720"/>
        <w:rPr>
          <w:rFonts w:ascii="Arial" w:hAnsi="Arial" w:cs="Arial"/>
          <w:shd w:val="clear" w:color="auto" w:fill="FFFFFF"/>
        </w:rPr>
      </w:pPr>
    </w:p>
    <w:p w14:paraId="71DB1CD7" w14:textId="3A70F1BD" w:rsidR="00B23A50" w:rsidRPr="0067514C" w:rsidRDefault="00B23A50" w:rsidP="006C02C6">
      <w:pPr>
        <w:rPr>
          <w:i/>
        </w:rPr>
      </w:pPr>
      <w:r w:rsidRPr="0067514C">
        <w:rPr>
          <w:b/>
          <w:i/>
        </w:rPr>
        <w:t>Table 2.</w:t>
      </w:r>
      <w:r w:rsidRPr="0067514C">
        <w:rPr>
          <w:i/>
        </w:rPr>
        <w:t xml:space="preserve"> Trend direction and significance of trends for </w:t>
      </w:r>
      <w:r w:rsidR="00CD40F3">
        <w:rPr>
          <w:i/>
        </w:rPr>
        <w:t>flow normalized</w:t>
      </w:r>
      <w:r w:rsidR="00986588">
        <w:rPr>
          <w:i/>
        </w:rPr>
        <w:t xml:space="preserve"> </w:t>
      </w:r>
      <w:r w:rsidRPr="0067514C">
        <w:rPr>
          <w:i/>
        </w:rPr>
        <w:t xml:space="preserve">concentration and </w:t>
      </w:r>
      <w:r w:rsidR="00D97926">
        <w:rPr>
          <w:i/>
        </w:rPr>
        <w:t>load</w:t>
      </w:r>
      <w:r w:rsidR="00D97926" w:rsidRPr="0067514C">
        <w:rPr>
          <w:i/>
        </w:rPr>
        <w:t xml:space="preserve"> </w:t>
      </w:r>
      <w:r w:rsidRPr="0067514C">
        <w:rPr>
          <w:i/>
        </w:rPr>
        <w:t>at all sites and for all constituents</w:t>
      </w:r>
      <w:r w:rsidR="000648AA">
        <w:rPr>
          <w:i/>
        </w:rPr>
        <w:t xml:space="preserve"> </w:t>
      </w:r>
      <w:r w:rsidR="003F2C7D">
        <w:rPr>
          <w:i/>
        </w:rPr>
        <w:t xml:space="preserve">for their respective periods of record. </w:t>
      </w:r>
      <w:r w:rsidRPr="0067514C">
        <w:rPr>
          <w:i/>
        </w:rPr>
        <w:t xml:space="preserve"> [NO</w:t>
      </w:r>
      <w:r w:rsidRPr="0067514C">
        <w:rPr>
          <w:i/>
          <w:vertAlign w:val="subscript"/>
        </w:rPr>
        <w:t>3</w:t>
      </w:r>
      <w:r w:rsidRPr="0067514C">
        <w:rPr>
          <w:i/>
        </w:rPr>
        <w:t xml:space="preserve"> CON</w:t>
      </w:r>
      <w:r w:rsidR="00986588">
        <w:rPr>
          <w:i/>
        </w:rPr>
        <w:t>C</w:t>
      </w:r>
      <w:r w:rsidRPr="0067514C">
        <w:rPr>
          <w:i/>
        </w:rPr>
        <w:t xml:space="preserve"> nitrate concentration; NH</w:t>
      </w:r>
      <w:r w:rsidR="006C02C6" w:rsidRPr="0067514C">
        <w:rPr>
          <w:i/>
          <w:vertAlign w:val="subscript"/>
        </w:rPr>
        <w:t>4</w:t>
      </w:r>
      <w:r w:rsidRPr="0067514C">
        <w:rPr>
          <w:i/>
        </w:rPr>
        <w:t xml:space="preserve"> CON</w:t>
      </w:r>
      <w:r w:rsidR="003F2C7D">
        <w:rPr>
          <w:i/>
        </w:rPr>
        <w:t>C</w:t>
      </w:r>
      <w:r w:rsidRPr="0067514C">
        <w:rPr>
          <w:i/>
        </w:rPr>
        <w:t>, ammon</w:t>
      </w:r>
      <w:r w:rsidR="006C02C6" w:rsidRPr="0067514C">
        <w:rPr>
          <w:i/>
        </w:rPr>
        <w:t xml:space="preserve">ium </w:t>
      </w:r>
      <w:r w:rsidRPr="0067514C">
        <w:rPr>
          <w:i/>
        </w:rPr>
        <w:t>concentration; OP CON</w:t>
      </w:r>
      <w:r w:rsidR="00986588">
        <w:rPr>
          <w:i/>
        </w:rPr>
        <w:t>C</w:t>
      </w:r>
      <w:r w:rsidRPr="0067514C">
        <w:rPr>
          <w:i/>
        </w:rPr>
        <w:t xml:space="preserve">, orthophosphate concentration; </w:t>
      </w:r>
      <w:r w:rsidR="003F2C7D">
        <w:rPr>
          <w:i/>
        </w:rPr>
        <w:t>T</w:t>
      </w:r>
      <w:r w:rsidRPr="0067514C">
        <w:rPr>
          <w:i/>
        </w:rPr>
        <w:t>KN CON</w:t>
      </w:r>
      <w:r w:rsidR="00986588">
        <w:rPr>
          <w:i/>
        </w:rPr>
        <w:t>C</w:t>
      </w:r>
      <w:r w:rsidRPr="0067514C">
        <w:rPr>
          <w:i/>
        </w:rPr>
        <w:t xml:space="preserve">, </w:t>
      </w:r>
      <w:proofErr w:type="spellStart"/>
      <w:r w:rsidRPr="0067514C">
        <w:rPr>
          <w:i/>
        </w:rPr>
        <w:t>Kjeldahl</w:t>
      </w:r>
      <w:proofErr w:type="spellEnd"/>
      <w:r w:rsidRPr="0067514C">
        <w:rPr>
          <w:i/>
        </w:rPr>
        <w:t xml:space="preserve"> nitrogen concentration; TP CON</w:t>
      </w:r>
      <w:r w:rsidR="003F2C7D">
        <w:rPr>
          <w:i/>
        </w:rPr>
        <w:t>C</w:t>
      </w:r>
      <w:r w:rsidRPr="0067514C">
        <w:rPr>
          <w:i/>
        </w:rPr>
        <w:t>, total phosphorus concentration</w:t>
      </w:r>
      <w:r w:rsidR="003F2C7D">
        <w:rPr>
          <w:i/>
        </w:rPr>
        <w:t xml:space="preserve">. </w:t>
      </w:r>
      <w:r w:rsidR="006C02C6" w:rsidRPr="0067514C">
        <w:rPr>
          <w:b/>
          <w:i/>
        </w:rPr>
        <w:t xml:space="preserve">Cell colors as shown in </w:t>
      </w:r>
      <w:r w:rsidR="00DC4B1D">
        <w:rPr>
          <w:b/>
          <w:i/>
        </w:rPr>
        <w:t>T</w:t>
      </w:r>
      <w:r w:rsidR="00DC4B1D" w:rsidRPr="0067514C">
        <w:rPr>
          <w:b/>
          <w:i/>
        </w:rPr>
        <w:t xml:space="preserve">able </w:t>
      </w:r>
      <w:r w:rsidR="006C02C6" w:rsidRPr="0067514C">
        <w:rPr>
          <w:b/>
          <w:i/>
        </w:rPr>
        <w:t>1</w:t>
      </w:r>
      <w:r w:rsidR="006C02C6" w:rsidRPr="0067514C">
        <w:rPr>
          <w:i/>
        </w:rPr>
        <w:t xml:space="preserve">. </w:t>
      </w:r>
    </w:p>
    <w:p w14:paraId="7DEE60B5" w14:textId="77777777" w:rsidR="00B23A50" w:rsidRPr="00B23A50" w:rsidRDefault="00B23A50" w:rsidP="00B23A50">
      <w:pPr>
        <w:rPr>
          <w:color w:val="FF0000"/>
        </w:rPr>
      </w:pPr>
    </w:p>
    <w:p w14:paraId="0605B2B1" w14:textId="77777777" w:rsidR="00CF7B14" w:rsidRDefault="00CF7B14" w:rsidP="00CF7B14"/>
    <w:tbl>
      <w:tblPr>
        <w:tblStyle w:val="TableGrid"/>
        <w:tblW w:w="10386" w:type="dxa"/>
        <w:jc w:val="center"/>
        <w:tblLayout w:type="fixed"/>
        <w:tblLook w:val="04A0" w:firstRow="1" w:lastRow="0" w:firstColumn="1" w:lastColumn="0" w:noHBand="0" w:noVBand="1"/>
      </w:tblPr>
      <w:tblGrid>
        <w:gridCol w:w="1795"/>
        <w:gridCol w:w="941"/>
        <w:gridCol w:w="850"/>
        <w:gridCol w:w="850"/>
        <w:gridCol w:w="850"/>
        <w:gridCol w:w="850"/>
        <w:gridCol w:w="850"/>
        <w:gridCol w:w="850"/>
        <w:gridCol w:w="850"/>
        <w:gridCol w:w="850"/>
        <w:gridCol w:w="850"/>
      </w:tblGrid>
      <w:tr w:rsidR="00CF7B14" w14:paraId="044805D6" w14:textId="77777777" w:rsidTr="00587A6A">
        <w:trPr>
          <w:jc w:val="center"/>
        </w:trPr>
        <w:tc>
          <w:tcPr>
            <w:tcW w:w="1795" w:type="dxa"/>
            <w:vAlign w:val="bottom"/>
          </w:tcPr>
          <w:p w14:paraId="23A4F097" w14:textId="77777777" w:rsidR="00CF7B14" w:rsidRPr="00CF7B14" w:rsidRDefault="00CF7B14" w:rsidP="00546D35">
            <w:pPr>
              <w:rPr>
                <w:sz w:val="20"/>
                <w:szCs w:val="20"/>
              </w:rPr>
            </w:pPr>
            <w:r w:rsidRPr="00CF7B14">
              <w:rPr>
                <w:sz w:val="20"/>
                <w:szCs w:val="20"/>
              </w:rPr>
              <w:t>Site name</w:t>
            </w:r>
          </w:p>
        </w:tc>
        <w:tc>
          <w:tcPr>
            <w:tcW w:w="941" w:type="dxa"/>
          </w:tcPr>
          <w:p w14:paraId="09AEA4DB" w14:textId="77777777" w:rsidR="00CF7B14" w:rsidRPr="00CF7B14" w:rsidRDefault="00CF7B14" w:rsidP="00546D35">
            <w:pPr>
              <w:rPr>
                <w:sz w:val="20"/>
                <w:szCs w:val="20"/>
              </w:rPr>
            </w:pPr>
            <w:r w:rsidRPr="00CF7B14">
              <w:rPr>
                <w:sz w:val="20"/>
                <w:szCs w:val="20"/>
              </w:rPr>
              <w:t>NO</w:t>
            </w:r>
            <w:r w:rsidRPr="00CF7B14">
              <w:rPr>
                <w:sz w:val="20"/>
                <w:szCs w:val="20"/>
                <w:vertAlign w:val="subscript"/>
              </w:rPr>
              <w:t>3</w:t>
            </w:r>
            <w:r w:rsidRPr="00CF7B14">
              <w:rPr>
                <w:sz w:val="20"/>
                <w:szCs w:val="20"/>
              </w:rPr>
              <w:t xml:space="preserve"> </w:t>
            </w:r>
          </w:p>
          <w:p w14:paraId="0BF70A6D" w14:textId="505223C5" w:rsidR="00CF7B14" w:rsidRPr="00CF7B14" w:rsidRDefault="00CF7B14" w:rsidP="00546D35">
            <w:pPr>
              <w:rPr>
                <w:sz w:val="20"/>
                <w:szCs w:val="20"/>
              </w:rPr>
            </w:pPr>
            <w:r w:rsidRPr="00CF7B14">
              <w:rPr>
                <w:sz w:val="20"/>
                <w:szCs w:val="20"/>
              </w:rPr>
              <w:t>CON</w:t>
            </w:r>
            <w:r w:rsidR="00C833E1">
              <w:rPr>
                <w:sz w:val="20"/>
                <w:szCs w:val="20"/>
              </w:rPr>
              <w:t>C</w:t>
            </w:r>
            <w:r w:rsidRPr="00CF7B14">
              <w:rPr>
                <w:sz w:val="20"/>
                <w:szCs w:val="20"/>
              </w:rPr>
              <w:t xml:space="preserve"> mg</w:t>
            </w:r>
            <w:ins w:id="260" w:author="Kraus, Tamara" w:date="2019-12-31T16:00:00Z">
              <w:r w:rsidR="00C833E1">
                <w:rPr>
                  <w:sz w:val="20"/>
                  <w:szCs w:val="20"/>
                </w:rPr>
                <w:t>-N</w:t>
              </w:r>
            </w:ins>
            <w:r w:rsidRPr="00CF7B14">
              <w:rPr>
                <w:sz w:val="20"/>
                <w:szCs w:val="20"/>
              </w:rPr>
              <w:t>/L</w:t>
            </w:r>
          </w:p>
        </w:tc>
        <w:tc>
          <w:tcPr>
            <w:tcW w:w="850" w:type="dxa"/>
          </w:tcPr>
          <w:p w14:paraId="1F57B92A" w14:textId="77777777" w:rsidR="00CF7B14" w:rsidRPr="00CF7B14" w:rsidRDefault="00CF7B14" w:rsidP="00546D35">
            <w:pPr>
              <w:rPr>
                <w:sz w:val="20"/>
                <w:szCs w:val="20"/>
              </w:rPr>
            </w:pPr>
            <w:r w:rsidRPr="00CF7B14">
              <w:rPr>
                <w:sz w:val="20"/>
                <w:szCs w:val="20"/>
              </w:rPr>
              <w:t>NO</w:t>
            </w:r>
            <w:r w:rsidRPr="00CF7B14">
              <w:rPr>
                <w:sz w:val="20"/>
                <w:szCs w:val="20"/>
                <w:vertAlign w:val="subscript"/>
              </w:rPr>
              <w:t>3</w:t>
            </w:r>
          </w:p>
          <w:p w14:paraId="03673144" w14:textId="53790F49" w:rsidR="00CF7B14" w:rsidRPr="00CF7B14" w:rsidRDefault="003F2C7D" w:rsidP="00546D35">
            <w:pPr>
              <w:rPr>
                <w:sz w:val="20"/>
                <w:szCs w:val="20"/>
              </w:rPr>
            </w:pPr>
            <w:ins w:id="261" w:author="Domagalski, Joseph L" w:date="2020-03-18T11:36:00Z">
              <w:r>
                <w:rPr>
                  <w:sz w:val="20"/>
                  <w:szCs w:val="20"/>
                </w:rPr>
                <w:t>Load</w:t>
              </w:r>
            </w:ins>
            <w:r w:rsidR="00CF7B14" w:rsidRPr="00CF7B14">
              <w:rPr>
                <w:sz w:val="20"/>
                <w:szCs w:val="20"/>
              </w:rPr>
              <w:t xml:space="preserve"> kg</w:t>
            </w:r>
            <w:r w:rsidR="00C833E1">
              <w:rPr>
                <w:sz w:val="20"/>
                <w:szCs w:val="20"/>
              </w:rPr>
              <w:t>-N</w:t>
            </w:r>
            <w:r w:rsidR="00CF7B14" w:rsidRPr="00CF7B14">
              <w:rPr>
                <w:sz w:val="20"/>
                <w:szCs w:val="20"/>
              </w:rPr>
              <w:t>/</w:t>
            </w:r>
            <w:proofErr w:type="spellStart"/>
            <w:r w:rsidR="00CF7B14" w:rsidRPr="00CF7B14">
              <w:rPr>
                <w:sz w:val="20"/>
                <w:szCs w:val="20"/>
              </w:rPr>
              <w:t>yr</w:t>
            </w:r>
            <w:proofErr w:type="spellEnd"/>
          </w:p>
        </w:tc>
        <w:tc>
          <w:tcPr>
            <w:tcW w:w="850" w:type="dxa"/>
          </w:tcPr>
          <w:p w14:paraId="28D9A93D" w14:textId="77777777" w:rsidR="00CF7B14" w:rsidRPr="00CF7B14" w:rsidRDefault="00CF7B14" w:rsidP="00546D35">
            <w:pPr>
              <w:rPr>
                <w:sz w:val="20"/>
                <w:szCs w:val="20"/>
              </w:rPr>
            </w:pPr>
            <w:r w:rsidRPr="00CF7B14">
              <w:rPr>
                <w:sz w:val="20"/>
                <w:szCs w:val="20"/>
              </w:rPr>
              <w:t>NH</w:t>
            </w:r>
            <w:r w:rsidRPr="00CF7B14">
              <w:rPr>
                <w:sz w:val="20"/>
                <w:szCs w:val="20"/>
                <w:vertAlign w:val="subscript"/>
              </w:rPr>
              <w:t>4</w:t>
            </w:r>
          </w:p>
          <w:p w14:paraId="413E5117" w14:textId="41385A8B" w:rsidR="00CF7B14" w:rsidRPr="00CF7B14" w:rsidRDefault="00CF7B14" w:rsidP="00546D35">
            <w:pPr>
              <w:rPr>
                <w:sz w:val="20"/>
                <w:szCs w:val="20"/>
              </w:rPr>
            </w:pPr>
            <w:r w:rsidRPr="00CF7B14">
              <w:rPr>
                <w:sz w:val="20"/>
                <w:szCs w:val="20"/>
              </w:rPr>
              <w:t>CON</w:t>
            </w:r>
            <w:r w:rsidR="00C833E1">
              <w:rPr>
                <w:sz w:val="20"/>
                <w:szCs w:val="20"/>
              </w:rPr>
              <w:t>C</w:t>
            </w:r>
            <w:r w:rsidRPr="00CF7B14">
              <w:rPr>
                <w:sz w:val="20"/>
                <w:szCs w:val="20"/>
              </w:rPr>
              <w:t xml:space="preserve"> mg</w:t>
            </w:r>
            <w:r w:rsidR="00C833E1">
              <w:rPr>
                <w:sz w:val="20"/>
                <w:szCs w:val="20"/>
              </w:rPr>
              <w:t>-N</w:t>
            </w:r>
            <w:r w:rsidR="00C833E1" w:rsidRPr="00CF7B14">
              <w:rPr>
                <w:sz w:val="20"/>
                <w:szCs w:val="20"/>
              </w:rPr>
              <w:t xml:space="preserve"> </w:t>
            </w:r>
            <w:r w:rsidRPr="00CF7B14">
              <w:rPr>
                <w:sz w:val="20"/>
                <w:szCs w:val="20"/>
              </w:rPr>
              <w:t>/L</w:t>
            </w:r>
          </w:p>
        </w:tc>
        <w:tc>
          <w:tcPr>
            <w:tcW w:w="850" w:type="dxa"/>
          </w:tcPr>
          <w:p w14:paraId="0EB9C796" w14:textId="77777777" w:rsidR="00CF7B14" w:rsidRPr="00CF7B14" w:rsidRDefault="00CF7B14" w:rsidP="00546D35">
            <w:pPr>
              <w:rPr>
                <w:sz w:val="20"/>
                <w:szCs w:val="20"/>
              </w:rPr>
            </w:pPr>
            <w:r w:rsidRPr="00CF7B14">
              <w:rPr>
                <w:sz w:val="20"/>
                <w:szCs w:val="20"/>
              </w:rPr>
              <w:t>NH</w:t>
            </w:r>
            <w:r w:rsidRPr="00CF7B14">
              <w:rPr>
                <w:sz w:val="20"/>
                <w:szCs w:val="20"/>
                <w:vertAlign w:val="subscript"/>
              </w:rPr>
              <w:t>4</w:t>
            </w:r>
          </w:p>
          <w:p w14:paraId="082A6C02" w14:textId="664C4D17" w:rsidR="00CF7B14" w:rsidRPr="00CF7B14" w:rsidRDefault="003F2C7D" w:rsidP="00546D35">
            <w:pPr>
              <w:rPr>
                <w:sz w:val="20"/>
                <w:szCs w:val="20"/>
              </w:rPr>
            </w:pPr>
            <w:r>
              <w:rPr>
                <w:sz w:val="20"/>
                <w:szCs w:val="20"/>
              </w:rPr>
              <w:t>Load</w:t>
            </w:r>
            <w:r w:rsidR="00CF7B14" w:rsidRPr="00CF7B14">
              <w:rPr>
                <w:sz w:val="20"/>
                <w:szCs w:val="20"/>
              </w:rPr>
              <w:t xml:space="preserve"> kg</w:t>
            </w:r>
            <w:r w:rsidR="00C833E1">
              <w:rPr>
                <w:sz w:val="20"/>
                <w:szCs w:val="20"/>
              </w:rPr>
              <w:t>-N</w:t>
            </w:r>
            <w:r w:rsidR="00C833E1" w:rsidRPr="00CF7B14">
              <w:rPr>
                <w:sz w:val="20"/>
                <w:szCs w:val="20"/>
              </w:rPr>
              <w:t xml:space="preserve"> </w:t>
            </w:r>
            <w:r w:rsidR="00CF7B14" w:rsidRPr="00CF7B14">
              <w:rPr>
                <w:sz w:val="20"/>
                <w:szCs w:val="20"/>
              </w:rPr>
              <w:t>/</w:t>
            </w:r>
            <w:proofErr w:type="spellStart"/>
            <w:r w:rsidR="00CF7B14" w:rsidRPr="00CF7B14">
              <w:rPr>
                <w:sz w:val="20"/>
                <w:szCs w:val="20"/>
              </w:rPr>
              <w:t>yr</w:t>
            </w:r>
            <w:proofErr w:type="spellEnd"/>
          </w:p>
        </w:tc>
        <w:tc>
          <w:tcPr>
            <w:tcW w:w="850" w:type="dxa"/>
          </w:tcPr>
          <w:p w14:paraId="5E7E4A23" w14:textId="77777777" w:rsidR="00CF7B14" w:rsidRPr="00CF7B14" w:rsidRDefault="00CF7B14" w:rsidP="00546D35">
            <w:pPr>
              <w:rPr>
                <w:sz w:val="20"/>
                <w:szCs w:val="20"/>
              </w:rPr>
            </w:pPr>
            <w:r w:rsidRPr="00CF7B14">
              <w:rPr>
                <w:sz w:val="20"/>
                <w:szCs w:val="20"/>
              </w:rPr>
              <w:t>TKN</w:t>
            </w:r>
          </w:p>
          <w:p w14:paraId="2DEF1082" w14:textId="0908CD3F" w:rsidR="00CF7B14" w:rsidRPr="00CF7B14" w:rsidRDefault="00CF7B14" w:rsidP="00546D35">
            <w:pPr>
              <w:rPr>
                <w:sz w:val="20"/>
                <w:szCs w:val="20"/>
              </w:rPr>
            </w:pPr>
            <w:r w:rsidRPr="00CF7B14">
              <w:rPr>
                <w:sz w:val="20"/>
                <w:szCs w:val="20"/>
              </w:rPr>
              <w:t>CON</w:t>
            </w:r>
            <w:r w:rsidR="00C833E1">
              <w:rPr>
                <w:sz w:val="20"/>
                <w:szCs w:val="20"/>
              </w:rPr>
              <w:t>C</w:t>
            </w:r>
            <w:r w:rsidRPr="00CF7B14">
              <w:rPr>
                <w:sz w:val="20"/>
                <w:szCs w:val="20"/>
              </w:rPr>
              <w:t xml:space="preserve"> m</w:t>
            </w:r>
            <w:r w:rsidR="00C833E1">
              <w:rPr>
                <w:sz w:val="20"/>
                <w:szCs w:val="20"/>
              </w:rPr>
              <w:t>-N</w:t>
            </w:r>
            <w:r w:rsidR="00C833E1" w:rsidRPr="00CF7B14">
              <w:rPr>
                <w:sz w:val="20"/>
                <w:szCs w:val="20"/>
              </w:rPr>
              <w:t xml:space="preserve"> </w:t>
            </w:r>
            <w:r w:rsidRPr="00CF7B14">
              <w:rPr>
                <w:sz w:val="20"/>
                <w:szCs w:val="20"/>
              </w:rPr>
              <w:t>g/L</w:t>
            </w:r>
          </w:p>
        </w:tc>
        <w:tc>
          <w:tcPr>
            <w:tcW w:w="850" w:type="dxa"/>
          </w:tcPr>
          <w:p w14:paraId="4759255D" w14:textId="77777777" w:rsidR="00CF7B14" w:rsidRPr="00CF7B14" w:rsidRDefault="00CF7B14" w:rsidP="00546D35">
            <w:pPr>
              <w:rPr>
                <w:sz w:val="20"/>
                <w:szCs w:val="20"/>
              </w:rPr>
            </w:pPr>
            <w:r w:rsidRPr="00CF7B14">
              <w:rPr>
                <w:sz w:val="20"/>
                <w:szCs w:val="20"/>
              </w:rPr>
              <w:t>TKN</w:t>
            </w:r>
          </w:p>
          <w:p w14:paraId="41FB4E55" w14:textId="183668F0" w:rsidR="00CF7B14" w:rsidRPr="00CF7B14" w:rsidRDefault="003F2C7D" w:rsidP="00546D35">
            <w:pPr>
              <w:rPr>
                <w:sz w:val="20"/>
                <w:szCs w:val="20"/>
              </w:rPr>
            </w:pPr>
            <w:r>
              <w:rPr>
                <w:sz w:val="20"/>
                <w:szCs w:val="20"/>
              </w:rPr>
              <w:t>Load</w:t>
            </w:r>
            <w:r w:rsidR="00CF7B14" w:rsidRPr="00CF7B14">
              <w:rPr>
                <w:sz w:val="20"/>
                <w:szCs w:val="20"/>
              </w:rPr>
              <w:t xml:space="preserve"> kg</w:t>
            </w:r>
            <w:r w:rsidR="00C833E1">
              <w:rPr>
                <w:sz w:val="20"/>
                <w:szCs w:val="20"/>
              </w:rPr>
              <w:t>-N</w:t>
            </w:r>
            <w:r w:rsidR="00C833E1" w:rsidRPr="00CF7B14">
              <w:rPr>
                <w:sz w:val="20"/>
                <w:szCs w:val="20"/>
              </w:rPr>
              <w:t xml:space="preserve"> </w:t>
            </w:r>
            <w:r w:rsidR="00CF7B14" w:rsidRPr="00CF7B14">
              <w:rPr>
                <w:sz w:val="20"/>
                <w:szCs w:val="20"/>
              </w:rPr>
              <w:t>/</w:t>
            </w:r>
            <w:proofErr w:type="spellStart"/>
            <w:r w:rsidR="00CF7B14" w:rsidRPr="00CF7B14">
              <w:rPr>
                <w:sz w:val="20"/>
                <w:szCs w:val="20"/>
              </w:rPr>
              <w:t>yr</w:t>
            </w:r>
            <w:proofErr w:type="spellEnd"/>
          </w:p>
        </w:tc>
        <w:tc>
          <w:tcPr>
            <w:tcW w:w="850" w:type="dxa"/>
          </w:tcPr>
          <w:p w14:paraId="60F8DBC8" w14:textId="77777777" w:rsidR="00CF7B14" w:rsidRPr="00CF7B14" w:rsidRDefault="00CF7B14" w:rsidP="00546D35">
            <w:pPr>
              <w:rPr>
                <w:sz w:val="20"/>
                <w:szCs w:val="20"/>
              </w:rPr>
            </w:pPr>
            <w:r w:rsidRPr="00CF7B14">
              <w:rPr>
                <w:sz w:val="20"/>
                <w:szCs w:val="20"/>
              </w:rPr>
              <w:t>OP</w:t>
            </w:r>
          </w:p>
          <w:p w14:paraId="46147DBE" w14:textId="7033E49C" w:rsidR="00CF7B14" w:rsidRPr="00CF7B14" w:rsidRDefault="00CF7B14" w:rsidP="00546D35">
            <w:pPr>
              <w:rPr>
                <w:sz w:val="20"/>
                <w:szCs w:val="20"/>
              </w:rPr>
            </w:pPr>
            <w:r w:rsidRPr="00CF7B14">
              <w:rPr>
                <w:sz w:val="20"/>
                <w:szCs w:val="20"/>
              </w:rPr>
              <w:t>CON</w:t>
            </w:r>
            <w:r w:rsidR="00C833E1">
              <w:rPr>
                <w:sz w:val="20"/>
                <w:szCs w:val="20"/>
              </w:rPr>
              <w:t>C</w:t>
            </w:r>
            <w:r w:rsidRPr="00CF7B14">
              <w:rPr>
                <w:sz w:val="20"/>
                <w:szCs w:val="20"/>
              </w:rPr>
              <w:t xml:space="preserve"> mg</w:t>
            </w:r>
            <w:r w:rsidR="00C833E1">
              <w:rPr>
                <w:sz w:val="20"/>
                <w:szCs w:val="20"/>
              </w:rPr>
              <w:t>-P</w:t>
            </w:r>
            <w:r w:rsidRPr="00CF7B14">
              <w:rPr>
                <w:sz w:val="20"/>
                <w:szCs w:val="20"/>
              </w:rPr>
              <w:t>/L</w:t>
            </w:r>
          </w:p>
        </w:tc>
        <w:tc>
          <w:tcPr>
            <w:tcW w:w="850" w:type="dxa"/>
          </w:tcPr>
          <w:p w14:paraId="1B28C60E" w14:textId="77777777" w:rsidR="00CF7B14" w:rsidRPr="00CF7B14" w:rsidRDefault="00CF7B14" w:rsidP="00546D35">
            <w:pPr>
              <w:rPr>
                <w:sz w:val="20"/>
                <w:szCs w:val="20"/>
              </w:rPr>
            </w:pPr>
            <w:r w:rsidRPr="00CF7B14">
              <w:rPr>
                <w:sz w:val="20"/>
                <w:szCs w:val="20"/>
              </w:rPr>
              <w:t>OP</w:t>
            </w:r>
          </w:p>
          <w:p w14:paraId="0642CD5F" w14:textId="7A648325" w:rsidR="00CF7B14" w:rsidRPr="00CF7B14" w:rsidRDefault="003F2C7D" w:rsidP="00546D35">
            <w:pPr>
              <w:rPr>
                <w:sz w:val="20"/>
                <w:szCs w:val="20"/>
              </w:rPr>
            </w:pPr>
            <w:r>
              <w:rPr>
                <w:sz w:val="20"/>
                <w:szCs w:val="20"/>
              </w:rPr>
              <w:t>Load</w:t>
            </w:r>
            <w:r w:rsidR="00CF7B14" w:rsidRPr="00CF7B14">
              <w:rPr>
                <w:sz w:val="20"/>
                <w:szCs w:val="20"/>
              </w:rPr>
              <w:t xml:space="preserve"> kg</w:t>
            </w:r>
            <w:r w:rsidR="00C833E1">
              <w:rPr>
                <w:sz w:val="20"/>
                <w:szCs w:val="20"/>
              </w:rPr>
              <w:t>-P</w:t>
            </w:r>
            <w:r w:rsidR="00CF7B14" w:rsidRPr="00CF7B14">
              <w:rPr>
                <w:sz w:val="20"/>
                <w:szCs w:val="20"/>
              </w:rPr>
              <w:t>/</w:t>
            </w:r>
            <w:proofErr w:type="spellStart"/>
            <w:r w:rsidR="00CF7B14" w:rsidRPr="00CF7B14">
              <w:rPr>
                <w:sz w:val="20"/>
                <w:szCs w:val="20"/>
              </w:rPr>
              <w:t>yr</w:t>
            </w:r>
            <w:proofErr w:type="spellEnd"/>
          </w:p>
        </w:tc>
        <w:tc>
          <w:tcPr>
            <w:tcW w:w="850" w:type="dxa"/>
          </w:tcPr>
          <w:p w14:paraId="4BCD7786" w14:textId="77777777" w:rsidR="00CF7B14" w:rsidRPr="00CF7B14" w:rsidRDefault="00CF7B14" w:rsidP="00546D35">
            <w:pPr>
              <w:rPr>
                <w:sz w:val="20"/>
                <w:szCs w:val="20"/>
              </w:rPr>
            </w:pPr>
            <w:r w:rsidRPr="00CF7B14">
              <w:rPr>
                <w:sz w:val="20"/>
                <w:szCs w:val="20"/>
              </w:rPr>
              <w:t>TP</w:t>
            </w:r>
          </w:p>
          <w:p w14:paraId="246F2A7F" w14:textId="2E5E351A" w:rsidR="00CF7B14" w:rsidRPr="00CF7B14" w:rsidRDefault="00CF7B14" w:rsidP="00546D35">
            <w:pPr>
              <w:rPr>
                <w:sz w:val="20"/>
                <w:szCs w:val="20"/>
              </w:rPr>
            </w:pPr>
            <w:r w:rsidRPr="00CF7B14">
              <w:rPr>
                <w:sz w:val="20"/>
                <w:szCs w:val="20"/>
              </w:rPr>
              <w:t>CON</w:t>
            </w:r>
            <w:r w:rsidR="00C833E1">
              <w:rPr>
                <w:sz w:val="20"/>
                <w:szCs w:val="20"/>
              </w:rPr>
              <w:t>C</w:t>
            </w:r>
            <w:r w:rsidRPr="00CF7B14">
              <w:rPr>
                <w:sz w:val="20"/>
                <w:szCs w:val="20"/>
              </w:rPr>
              <w:t xml:space="preserve"> mg</w:t>
            </w:r>
            <w:ins w:id="262" w:author="Kraus, Tamara" w:date="2019-12-31T16:01:00Z">
              <w:r w:rsidR="00C833E1">
                <w:rPr>
                  <w:sz w:val="20"/>
                  <w:szCs w:val="20"/>
                </w:rPr>
                <w:t>-P</w:t>
              </w:r>
            </w:ins>
            <w:r w:rsidRPr="00CF7B14">
              <w:rPr>
                <w:sz w:val="20"/>
                <w:szCs w:val="20"/>
              </w:rPr>
              <w:t>/L</w:t>
            </w:r>
          </w:p>
        </w:tc>
        <w:tc>
          <w:tcPr>
            <w:tcW w:w="850" w:type="dxa"/>
          </w:tcPr>
          <w:p w14:paraId="57BE034E" w14:textId="77777777" w:rsidR="00CF7B14" w:rsidRPr="00CF7B14" w:rsidRDefault="00CF7B14" w:rsidP="00546D35">
            <w:pPr>
              <w:rPr>
                <w:sz w:val="20"/>
                <w:szCs w:val="20"/>
              </w:rPr>
            </w:pPr>
            <w:r w:rsidRPr="00CF7B14">
              <w:rPr>
                <w:sz w:val="20"/>
                <w:szCs w:val="20"/>
              </w:rPr>
              <w:t>TP</w:t>
            </w:r>
          </w:p>
          <w:p w14:paraId="2F91B7E1" w14:textId="486B9D95" w:rsidR="00CF7B14" w:rsidRPr="00CF7B14" w:rsidRDefault="003F2C7D" w:rsidP="00546D35">
            <w:pPr>
              <w:rPr>
                <w:sz w:val="20"/>
                <w:szCs w:val="20"/>
              </w:rPr>
            </w:pPr>
            <w:ins w:id="263" w:author="Domagalski, Joseph L" w:date="2020-03-18T11:37:00Z">
              <w:r>
                <w:rPr>
                  <w:sz w:val="20"/>
                  <w:szCs w:val="20"/>
                </w:rPr>
                <w:t>Load</w:t>
              </w:r>
            </w:ins>
            <w:r w:rsidR="00CF7B14" w:rsidRPr="00CF7B14">
              <w:rPr>
                <w:sz w:val="20"/>
                <w:szCs w:val="20"/>
              </w:rPr>
              <w:t xml:space="preserve"> kg</w:t>
            </w:r>
            <w:ins w:id="264" w:author="Kraus, Tamara" w:date="2019-12-31T16:01:00Z">
              <w:r w:rsidR="00C833E1">
                <w:rPr>
                  <w:sz w:val="20"/>
                  <w:szCs w:val="20"/>
                </w:rPr>
                <w:t>-P</w:t>
              </w:r>
            </w:ins>
            <w:r w:rsidR="00CF7B14" w:rsidRPr="00CF7B14">
              <w:rPr>
                <w:sz w:val="20"/>
                <w:szCs w:val="20"/>
              </w:rPr>
              <w:t>/</w:t>
            </w:r>
            <w:proofErr w:type="spellStart"/>
            <w:r w:rsidR="00CF7B14" w:rsidRPr="00CF7B14">
              <w:rPr>
                <w:sz w:val="20"/>
                <w:szCs w:val="20"/>
              </w:rPr>
              <w:t>yr</w:t>
            </w:r>
            <w:proofErr w:type="spellEnd"/>
          </w:p>
        </w:tc>
      </w:tr>
      <w:tr w:rsidR="00CF7B14" w14:paraId="275F39FB" w14:textId="77777777" w:rsidTr="00587A6A">
        <w:trPr>
          <w:jc w:val="center"/>
        </w:trPr>
        <w:tc>
          <w:tcPr>
            <w:tcW w:w="1795" w:type="dxa"/>
          </w:tcPr>
          <w:p w14:paraId="5A14A713" w14:textId="77777777" w:rsidR="00CF7B14" w:rsidRPr="00CF7B14" w:rsidRDefault="00CF7B14" w:rsidP="00546D35">
            <w:pPr>
              <w:rPr>
                <w:sz w:val="20"/>
                <w:szCs w:val="20"/>
              </w:rPr>
            </w:pPr>
            <w:r w:rsidRPr="00CF7B14">
              <w:rPr>
                <w:sz w:val="20"/>
                <w:szCs w:val="20"/>
              </w:rPr>
              <w:t>Sacramento River at Freeport</w:t>
            </w:r>
          </w:p>
        </w:tc>
        <w:tc>
          <w:tcPr>
            <w:tcW w:w="941" w:type="dxa"/>
            <w:shd w:val="clear" w:color="auto" w:fill="E2EFD9" w:themeFill="accent6" w:themeFillTint="33"/>
          </w:tcPr>
          <w:p w14:paraId="655A76EA" w14:textId="77777777" w:rsidR="00CF7B14" w:rsidRPr="00CF7B14" w:rsidRDefault="00CF7B14" w:rsidP="00546D35">
            <w:pPr>
              <w:rPr>
                <w:sz w:val="20"/>
                <w:szCs w:val="20"/>
              </w:rPr>
            </w:pPr>
            <w:r w:rsidRPr="00CF7B14">
              <w:rPr>
                <w:sz w:val="20"/>
                <w:szCs w:val="20"/>
              </w:rPr>
              <w:t>Up</w:t>
            </w:r>
          </w:p>
          <w:p w14:paraId="5A90E83E" w14:textId="77777777" w:rsidR="00CF7B14" w:rsidRPr="00CF7B14" w:rsidRDefault="00CF7B14" w:rsidP="00546D35">
            <w:pPr>
              <w:rPr>
                <w:sz w:val="20"/>
                <w:szCs w:val="20"/>
              </w:rPr>
            </w:pPr>
            <w:r w:rsidRPr="00CF7B14">
              <w:rPr>
                <w:sz w:val="20"/>
                <w:szCs w:val="20"/>
              </w:rPr>
              <w:t>0.02</w:t>
            </w:r>
          </w:p>
        </w:tc>
        <w:tc>
          <w:tcPr>
            <w:tcW w:w="850" w:type="dxa"/>
            <w:shd w:val="clear" w:color="auto" w:fill="E2EFD9" w:themeFill="accent6" w:themeFillTint="33"/>
          </w:tcPr>
          <w:p w14:paraId="042A6852" w14:textId="77777777" w:rsidR="00CF7B14" w:rsidRPr="00CF7B14" w:rsidRDefault="00CF7B14" w:rsidP="00546D35">
            <w:pPr>
              <w:rPr>
                <w:sz w:val="20"/>
                <w:szCs w:val="20"/>
              </w:rPr>
            </w:pPr>
            <w:r w:rsidRPr="00CF7B14">
              <w:rPr>
                <w:sz w:val="20"/>
                <w:szCs w:val="20"/>
              </w:rPr>
              <w:t>Up</w:t>
            </w:r>
          </w:p>
          <w:p w14:paraId="69F0C470" w14:textId="77777777" w:rsidR="00CF7B14" w:rsidRPr="00CF7B14" w:rsidRDefault="00CF7B14" w:rsidP="00546D35">
            <w:pPr>
              <w:rPr>
                <w:sz w:val="20"/>
                <w:szCs w:val="20"/>
              </w:rPr>
            </w:pPr>
            <w:r w:rsidRPr="00CF7B14">
              <w:rPr>
                <w:sz w:val="20"/>
                <w:szCs w:val="20"/>
              </w:rPr>
              <w:t>0.48</w:t>
            </w:r>
          </w:p>
        </w:tc>
        <w:tc>
          <w:tcPr>
            <w:tcW w:w="850" w:type="dxa"/>
            <w:shd w:val="clear" w:color="auto" w:fill="FFFF00"/>
          </w:tcPr>
          <w:p w14:paraId="54ACF4CC" w14:textId="77777777" w:rsidR="00CF7B14" w:rsidRPr="00CF7B14" w:rsidRDefault="00CF7B14" w:rsidP="00546D35">
            <w:pPr>
              <w:rPr>
                <w:sz w:val="20"/>
                <w:szCs w:val="20"/>
              </w:rPr>
            </w:pPr>
            <w:r w:rsidRPr="00CF7B14">
              <w:rPr>
                <w:sz w:val="20"/>
                <w:szCs w:val="20"/>
              </w:rPr>
              <w:t>Down</w:t>
            </w:r>
          </w:p>
          <w:p w14:paraId="0A381679" w14:textId="77777777" w:rsidR="00CF7B14" w:rsidRPr="00CF7B14" w:rsidRDefault="00CF7B14" w:rsidP="00546D35">
            <w:pPr>
              <w:rPr>
                <w:sz w:val="20"/>
                <w:szCs w:val="20"/>
              </w:rPr>
            </w:pPr>
            <w:r w:rsidRPr="00CF7B14">
              <w:rPr>
                <w:sz w:val="20"/>
                <w:szCs w:val="20"/>
              </w:rPr>
              <w:t>-0.17</w:t>
            </w:r>
          </w:p>
        </w:tc>
        <w:tc>
          <w:tcPr>
            <w:tcW w:w="850" w:type="dxa"/>
            <w:shd w:val="clear" w:color="auto" w:fill="FFFF00"/>
          </w:tcPr>
          <w:p w14:paraId="24C2C3B3" w14:textId="77777777" w:rsidR="00CF7B14" w:rsidRPr="00CF7B14" w:rsidRDefault="00CF7B14" w:rsidP="00546D35">
            <w:pPr>
              <w:rPr>
                <w:sz w:val="20"/>
                <w:szCs w:val="20"/>
              </w:rPr>
            </w:pPr>
            <w:r w:rsidRPr="00CF7B14">
              <w:rPr>
                <w:sz w:val="20"/>
                <w:szCs w:val="20"/>
              </w:rPr>
              <w:t>Down</w:t>
            </w:r>
          </w:p>
          <w:p w14:paraId="5EDA7627" w14:textId="77777777" w:rsidR="00CF7B14" w:rsidRPr="00CF7B14" w:rsidRDefault="00CF7B14" w:rsidP="00546D35">
            <w:pPr>
              <w:rPr>
                <w:sz w:val="20"/>
                <w:szCs w:val="20"/>
              </w:rPr>
            </w:pPr>
            <w:r w:rsidRPr="00CF7B14">
              <w:rPr>
                <w:sz w:val="20"/>
                <w:szCs w:val="20"/>
              </w:rPr>
              <w:t>-2.45</w:t>
            </w:r>
          </w:p>
        </w:tc>
        <w:tc>
          <w:tcPr>
            <w:tcW w:w="850" w:type="dxa"/>
            <w:shd w:val="clear" w:color="auto" w:fill="B4C6E7" w:themeFill="accent1" w:themeFillTint="66"/>
          </w:tcPr>
          <w:p w14:paraId="7DF3A4FC" w14:textId="77777777" w:rsidR="00CF7B14" w:rsidRPr="00CF7B14" w:rsidRDefault="00CF7B14" w:rsidP="00546D35">
            <w:pPr>
              <w:rPr>
                <w:sz w:val="20"/>
                <w:szCs w:val="20"/>
              </w:rPr>
            </w:pPr>
            <w:r w:rsidRPr="00CF7B14">
              <w:rPr>
                <w:sz w:val="20"/>
                <w:szCs w:val="20"/>
              </w:rPr>
              <w:t>Down</w:t>
            </w:r>
          </w:p>
          <w:p w14:paraId="070D4A31" w14:textId="77777777" w:rsidR="00CF7B14" w:rsidRPr="00CF7B14" w:rsidRDefault="00CF7B14" w:rsidP="00546D35">
            <w:pPr>
              <w:rPr>
                <w:sz w:val="20"/>
                <w:szCs w:val="20"/>
              </w:rPr>
            </w:pPr>
            <w:r w:rsidRPr="00CF7B14">
              <w:rPr>
                <w:sz w:val="20"/>
                <w:szCs w:val="20"/>
              </w:rPr>
              <w:t>-0.26</w:t>
            </w:r>
          </w:p>
        </w:tc>
        <w:tc>
          <w:tcPr>
            <w:tcW w:w="850" w:type="dxa"/>
            <w:shd w:val="clear" w:color="auto" w:fill="FFFF00"/>
          </w:tcPr>
          <w:p w14:paraId="23E3E9FB" w14:textId="77777777" w:rsidR="00CF7B14" w:rsidRPr="00CF7B14" w:rsidRDefault="00CF7B14" w:rsidP="00546D35">
            <w:pPr>
              <w:rPr>
                <w:sz w:val="20"/>
                <w:szCs w:val="20"/>
              </w:rPr>
            </w:pPr>
            <w:r w:rsidRPr="00CF7B14">
              <w:rPr>
                <w:sz w:val="20"/>
                <w:szCs w:val="20"/>
              </w:rPr>
              <w:t>Down</w:t>
            </w:r>
          </w:p>
          <w:p w14:paraId="79941427" w14:textId="77777777" w:rsidR="00CF7B14" w:rsidRPr="00CF7B14" w:rsidRDefault="00CF7B14" w:rsidP="00546D35">
            <w:pPr>
              <w:rPr>
                <w:sz w:val="20"/>
                <w:szCs w:val="20"/>
              </w:rPr>
            </w:pPr>
            <w:r w:rsidRPr="00CF7B14">
              <w:rPr>
                <w:sz w:val="20"/>
                <w:szCs w:val="20"/>
              </w:rPr>
              <w:t>-4.08</w:t>
            </w:r>
          </w:p>
        </w:tc>
        <w:tc>
          <w:tcPr>
            <w:tcW w:w="850" w:type="dxa"/>
            <w:shd w:val="clear" w:color="auto" w:fill="FFFF00"/>
          </w:tcPr>
          <w:p w14:paraId="40D6116E" w14:textId="77777777" w:rsidR="00CF7B14" w:rsidRPr="00CF7B14" w:rsidRDefault="00CF7B14" w:rsidP="00546D35">
            <w:pPr>
              <w:rPr>
                <w:sz w:val="20"/>
                <w:szCs w:val="20"/>
              </w:rPr>
            </w:pPr>
            <w:r w:rsidRPr="00CF7B14">
              <w:rPr>
                <w:sz w:val="20"/>
                <w:szCs w:val="20"/>
              </w:rPr>
              <w:t>Down</w:t>
            </w:r>
          </w:p>
          <w:p w14:paraId="6F678D23" w14:textId="77777777" w:rsidR="00CF7B14" w:rsidRPr="00CF7B14" w:rsidRDefault="00CF7B14" w:rsidP="00546D35">
            <w:pPr>
              <w:rPr>
                <w:sz w:val="20"/>
                <w:szCs w:val="20"/>
              </w:rPr>
            </w:pPr>
            <w:r w:rsidRPr="00CF7B14">
              <w:rPr>
                <w:sz w:val="20"/>
                <w:szCs w:val="20"/>
              </w:rPr>
              <w:t>-0.04</w:t>
            </w:r>
          </w:p>
        </w:tc>
        <w:tc>
          <w:tcPr>
            <w:tcW w:w="850" w:type="dxa"/>
            <w:shd w:val="clear" w:color="auto" w:fill="FFFF00"/>
          </w:tcPr>
          <w:p w14:paraId="729E724B" w14:textId="77777777" w:rsidR="00CF7B14" w:rsidRPr="00CF7B14" w:rsidRDefault="00CF7B14" w:rsidP="00546D35">
            <w:pPr>
              <w:rPr>
                <w:sz w:val="20"/>
                <w:szCs w:val="20"/>
              </w:rPr>
            </w:pPr>
            <w:r w:rsidRPr="00CF7B14">
              <w:rPr>
                <w:sz w:val="20"/>
                <w:szCs w:val="20"/>
              </w:rPr>
              <w:t>Down</w:t>
            </w:r>
          </w:p>
          <w:p w14:paraId="4393ADBE" w14:textId="77777777" w:rsidR="00CF7B14" w:rsidRPr="00CF7B14" w:rsidRDefault="00CF7B14" w:rsidP="00546D35">
            <w:pPr>
              <w:rPr>
                <w:sz w:val="20"/>
                <w:szCs w:val="20"/>
              </w:rPr>
            </w:pPr>
            <w:r w:rsidRPr="00CF7B14">
              <w:rPr>
                <w:sz w:val="20"/>
                <w:szCs w:val="20"/>
              </w:rPr>
              <w:t>-0.57</w:t>
            </w:r>
          </w:p>
        </w:tc>
        <w:tc>
          <w:tcPr>
            <w:tcW w:w="850" w:type="dxa"/>
            <w:shd w:val="clear" w:color="auto" w:fill="FFFF00"/>
          </w:tcPr>
          <w:p w14:paraId="137D2DAA" w14:textId="77777777" w:rsidR="00CF7B14" w:rsidRPr="00CF7B14" w:rsidRDefault="00CF7B14" w:rsidP="00546D35">
            <w:pPr>
              <w:rPr>
                <w:sz w:val="20"/>
                <w:szCs w:val="20"/>
              </w:rPr>
            </w:pPr>
            <w:r w:rsidRPr="00CF7B14">
              <w:rPr>
                <w:sz w:val="20"/>
                <w:szCs w:val="20"/>
              </w:rPr>
              <w:t>Down</w:t>
            </w:r>
          </w:p>
          <w:p w14:paraId="444D8BDA" w14:textId="77777777" w:rsidR="00CF7B14" w:rsidRPr="00CF7B14" w:rsidRDefault="00CF7B14" w:rsidP="00546D35">
            <w:pPr>
              <w:rPr>
                <w:sz w:val="20"/>
                <w:szCs w:val="20"/>
              </w:rPr>
            </w:pPr>
            <w:r w:rsidRPr="00CF7B14">
              <w:rPr>
                <w:sz w:val="20"/>
                <w:szCs w:val="20"/>
              </w:rPr>
              <w:t>-0.09</w:t>
            </w:r>
          </w:p>
        </w:tc>
        <w:tc>
          <w:tcPr>
            <w:tcW w:w="850" w:type="dxa"/>
            <w:shd w:val="clear" w:color="auto" w:fill="FFFF00"/>
          </w:tcPr>
          <w:p w14:paraId="6DFB13C4" w14:textId="77777777" w:rsidR="00CF7B14" w:rsidRPr="00CF7B14" w:rsidRDefault="00CF7B14" w:rsidP="00546D35">
            <w:pPr>
              <w:rPr>
                <w:sz w:val="20"/>
                <w:szCs w:val="20"/>
              </w:rPr>
            </w:pPr>
            <w:r w:rsidRPr="00CF7B14">
              <w:rPr>
                <w:sz w:val="20"/>
                <w:szCs w:val="20"/>
              </w:rPr>
              <w:t>Down</w:t>
            </w:r>
          </w:p>
          <w:p w14:paraId="543243C8" w14:textId="77777777" w:rsidR="00CF7B14" w:rsidRPr="00CF7B14" w:rsidRDefault="00CF7B14" w:rsidP="00546D35">
            <w:pPr>
              <w:rPr>
                <w:sz w:val="20"/>
                <w:szCs w:val="20"/>
              </w:rPr>
            </w:pPr>
            <w:r w:rsidRPr="00CF7B14">
              <w:rPr>
                <w:sz w:val="20"/>
                <w:szCs w:val="20"/>
              </w:rPr>
              <w:t>-1.54</w:t>
            </w:r>
          </w:p>
        </w:tc>
      </w:tr>
      <w:tr w:rsidR="00CF7B14" w14:paraId="3B113869" w14:textId="77777777" w:rsidTr="00587A6A">
        <w:trPr>
          <w:jc w:val="center"/>
        </w:trPr>
        <w:tc>
          <w:tcPr>
            <w:tcW w:w="1795" w:type="dxa"/>
          </w:tcPr>
          <w:p w14:paraId="0B40225C" w14:textId="77777777" w:rsidR="00CF7B14" w:rsidRPr="00CF7B14" w:rsidRDefault="00CF7B14" w:rsidP="00546D35">
            <w:pPr>
              <w:rPr>
                <w:sz w:val="20"/>
                <w:szCs w:val="20"/>
              </w:rPr>
            </w:pPr>
            <w:r w:rsidRPr="00CF7B14">
              <w:rPr>
                <w:sz w:val="20"/>
                <w:szCs w:val="20"/>
              </w:rPr>
              <w:t xml:space="preserve">San Joaquin River at </w:t>
            </w:r>
            <w:proofErr w:type="spellStart"/>
            <w:r w:rsidRPr="00CF7B14">
              <w:rPr>
                <w:sz w:val="20"/>
                <w:szCs w:val="20"/>
              </w:rPr>
              <w:t>Vernalis</w:t>
            </w:r>
            <w:proofErr w:type="spellEnd"/>
          </w:p>
        </w:tc>
        <w:tc>
          <w:tcPr>
            <w:tcW w:w="941" w:type="dxa"/>
            <w:shd w:val="clear" w:color="auto" w:fill="E2EFD9" w:themeFill="accent6" w:themeFillTint="33"/>
          </w:tcPr>
          <w:p w14:paraId="3672E489" w14:textId="77777777" w:rsidR="00CF7B14" w:rsidRPr="00CF7B14" w:rsidRDefault="00CF7B14" w:rsidP="00546D35">
            <w:pPr>
              <w:rPr>
                <w:sz w:val="20"/>
                <w:szCs w:val="20"/>
              </w:rPr>
            </w:pPr>
            <w:r w:rsidRPr="00CF7B14">
              <w:rPr>
                <w:sz w:val="20"/>
                <w:szCs w:val="20"/>
              </w:rPr>
              <w:t>Down</w:t>
            </w:r>
          </w:p>
          <w:p w14:paraId="70B62FB0" w14:textId="77777777" w:rsidR="00CF7B14" w:rsidRPr="00CF7B14" w:rsidRDefault="00CF7B14" w:rsidP="00546D35">
            <w:pPr>
              <w:rPr>
                <w:sz w:val="20"/>
                <w:szCs w:val="20"/>
              </w:rPr>
            </w:pPr>
            <w:r w:rsidRPr="00CF7B14">
              <w:rPr>
                <w:sz w:val="20"/>
                <w:szCs w:val="20"/>
              </w:rPr>
              <w:t xml:space="preserve">-0.14 </w:t>
            </w:r>
          </w:p>
        </w:tc>
        <w:tc>
          <w:tcPr>
            <w:tcW w:w="850" w:type="dxa"/>
            <w:shd w:val="clear" w:color="auto" w:fill="E2EFD9" w:themeFill="accent6" w:themeFillTint="33"/>
          </w:tcPr>
          <w:p w14:paraId="18505D90" w14:textId="77777777" w:rsidR="00CF7B14" w:rsidRPr="00CF7B14" w:rsidRDefault="00CF7B14" w:rsidP="00546D35">
            <w:pPr>
              <w:rPr>
                <w:sz w:val="20"/>
                <w:szCs w:val="20"/>
              </w:rPr>
            </w:pPr>
            <w:r w:rsidRPr="00CF7B14">
              <w:rPr>
                <w:sz w:val="20"/>
                <w:szCs w:val="20"/>
              </w:rPr>
              <w:t>Down</w:t>
            </w:r>
          </w:p>
          <w:p w14:paraId="5E222312" w14:textId="77777777" w:rsidR="00CF7B14" w:rsidRPr="00CF7B14" w:rsidRDefault="00CF7B14" w:rsidP="00546D35">
            <w:pPr>
              <w:rPr>
                <w:sz w:val="20"/>
                <w:szCs w:val="20"/>
              </w:rPr>
            </w:pPr>
            <w:r w:rsidRPr="00CF7B14">
              <w:rPr>
                <w:sz w:val="20"/>
                <w:szCs w:val="20"/>
              </w:rPr>
              <w:t xml:space="preserve">-0.27 </w:t>
            </w:r>
          </w:p>
        </w:tc>
        <w:tc>
          <w:tcPr>
            <w:tcW w:w="850" w:type="dxa"/>
            <w:shd w:val="clear" w:color="auto" w:fill="FFFF00"/>
          </w:tcPr>
          <w:p w14:paraId="5EA8477F" w14:textId="77777777" w:rsidR="00CF7B14" w:rsidRPr="00CF7B14" w:rsidRDefault="00CF7B14" w:rsidP="00546D35">
            <w:pPr>
              <w:rPr>
                <w:sz w:val="20"/>
                <w:szCs w:val="20"/>
              </w:rPr>
            </w:pPr>
            <w:r w:rsidRPr="00CF7B14">
              <w:rPr>
                <w:sz w:val="20"/>
                <w:szCs w:val="20"/>
              </w:rPr>
              <w:t>Down</w:t>
            </w:r>
          </w:p>
          <w:p w14:paraId="78CBCACB" w14:textId="77777777" w:rsidR="00CF7B14" w:rsidRPr="00CF7B14" w:rsidRDefault="00CF7B14" w:rsidP="00546D35">
            <w:pPr>
              <w:rPr>
                <w:sz w:val="20"/>
                <w:szCs w:val="20"/>
              </w:rPr>
            </w:pPr>
            <w:r w:rsidRPr="00CF7B14">
              <w:rPr>
                <w:sz w:val="20"/>
                <w:szCs w:val="20"/>
              </w:rPr>
              <w:t>-0.11</w:t>
            </w:r>
          </w:p>
        </w:tc>
        <w:tc>
          <w:tcPr>
            <w:tcW w:w="850" w:type="dxa"/>
            <w:shd w:val="clear" w:color="auto" w:fill="FFFF00"/>
          </w:tcPr>
          <w:p w14:paraId="3D2FD105" w14:textId="77777777" w:rsidR="00CF7B14" w:rsidRPr="00CF7B14" w:rsidRDefault="00CF7B14" w:rsidP="00546D35">
            <w:pPr>
              <w:rPr>
                <w:sz w:val="20"/>
                <w:szCs w:val="20"/>
              </w:rPr>
            </w:pPr>
            <w:r w:rsidRPr="00CF7B14">
              <w:rPr>
                <w:sz w:val="20"/>
                <w:szCs w:val="20"/>
              </w:rPr>
              <w:t>Down</w:t>
            </w:r>
          </w:p>
          <w:p w14:paraId="6E728FA5" w14:textId="77777777" w:rsidR="00CF7B14" w:rsidRPr="00CF7B14" w:rsidRDefault="00CF7B14" w:rsidP="00546D35">
            <w:pPr>
              <w:rPr>
                <w:sz w:val="20"/>
                <w:szCs w:val="20"/>
              </w:rPr>
            </w:pPr>
            <w:r w:rsidRPr="00CF7B14">
              <w:rPr>
                <w:sz w:val="20"/>
                <w:szCs w:val="20"/>
              </w:rPr>
              <w:t>-0.26</w:t>
            </w:r>
          </w:p>
        </w:tc>
        <w:tc>
          <w:tcPr>
            <w:tcW w:w="850" w:type="dxa"/>
            <w:shd w:val="clear" w:color="auto" w:fill="FFFF00"/>
          </w:tcPr>
          <w:p w14:paraId="3BFD9D2F" w14:textId="77777777" w:rsidR="00CF7B14" w:rsidRPr="00CF7B14" w:rsidRDefault="00CF7B14" w:rsidP="00546D35">
            <w:pPr>
              <w:rPr>
                <w:sz w:val="20"/>
                <w:szCs w:val="20"/>
              </w:rPr>
            </w:pPr>
            <w:r w:rsidRPr="00CF7B14">
              <w:rPr>
                <w:sz w:val="20"/>
                <w:szCs w:val="20"/>
              </w:rPr>
              <w:t>Down</w:t>
            </w:r>
          </w:p>
          <w:p w14:paraId="0B83F1D0" w14:textId="77777777" w:rsidR="00CF7B14" w:rsidRPr="00CF7B14" w:rsidRDefault="00CF7B14" w:rsidP="00546D35">
            <w:pPr>
              <w:rPr>
                <w:sz w:val="20"/>
                <w:szCs w:val="20"/>
              </w:rPr>
            </w:pPr>
            <w:r w:rsidRPr="00CF7B14">
              <w:rPr>
                <w:sz w:val="20"/>
                <w:szCs w:val="20"/>
              </w:rPr>
              <w:t>-0.78</w:t>
            </w:r>
          </w:p>
        </w:tc>
        <w:tc>
          <w:tcPr>
            <w:tcW w:w="850" w:type="dxa"/>
            <w:shd w:val="clear" w:color="auto" w:fill="B4C6E7" w:themeFill="accent1" w:themeFillTint="66"/>
          </w:tcPr>
          <w:p w14:paraId="5FE074F4" w14:textId="77777777" w:rsidR="00CF7B14" w:rsidRPr="00CF7B14" w:rsidRDefault="00CF7B14" w:rsidP="00546D35">
            <w:pPr>
              <w:rPr>
                <w:sz w:val="20"/>
                <w:szCs w:val="20"/>
              </w:rPr>
            </w:pPr>
            <w:r w:rsidRPr="00CF7B14">
              <w:rPr>
                <w:sz w:val="20"/>
                <w:szCs w:val="20"/>
              </w:rPr>
              <w:t>Down</w:t>
            </w:r>
          </w:p>
          <w:p w14:paraId="40F39DEA" w14:textId="77777777" w:rsidR="00CF7B14" w:rsidRPr="00CF7B14" w:rsidRDefault="00CF7B14" w:rsidP="00546D35">
            <w:pPr>
              <w:rPr>
                <w:sz w:val="20"/>
                <w:szCs w:val="20"/>
              </w:rPr>
            </w:pPr>
            <w:r w:rsidRPr="00CF7B14">
              <w:rPr>
                <w:sz w:val="20"/>
                <w:szCs w:val="20"/>
              </w:rPr>
              <w:t>-2.86</w:t>
            </w:r>
          </w:p>
        </w:tc>
        <w:tc>
          <w:tcPr>
            <w:tcW w:w="850" w:type="dxa"/>
            <w:shd w:val="clear" w:color="auto" w:fill="B4C6E7" w:themeFill="accent1" w:themeFillTint="66"/>
          </w:tcPr>
          <w:p w14:paraId="5CFDFBB6" w14:textId="77777777" w:rsidR="00CF7B14" w:rsidRPr="00CF7B14" w:rsidRDefault="00CF7B14" w:rsidP="00546D35">
            <w:pPr>
              <w:rPr>
                <w:sz w:val="20"/>
                <w:szCs w:val="20"/>
              </w:rPr>
            </w:pPr>
            <w:r w:rsidRPr="00CF7B14">
              <w:rPr>
                <w:sz w:val="20"/>
                <w:szCs w:val="20"/>
              </w:rPr>
              <w:t>Down</w:t>
            </w:r>
          </w:p>
          <w:p w14:paraId="16AE6FED" w14:textId="77777777" w:rsidR="00CF7B14" w:rsidRPr="00CF7B14" w:rsidRDefault="00CF7B14" w:rsidP="00546D35">
            <w:pPr>
              <w:rPr>
                <w:sz w:val="20"/>
                <w:szCs w:val="20"/>
              </w:rPr>
            </w:pPr>
            <w:r w:rsidRPr="00CF7B14">
              <w:rPr>
                <w:sz w:val="20"/>
                <w:szCs w:val="20"/>
              </w:rPr>
              <w:t>-0.01</w:t>
            </w:r>
          </w:p>
        </w:tc>
        <w:tc>
          <w:tcPr>
            <w:tcW w:w="850" w:type="dxa"/>
            <w:shd w:val="clear" w:color="auto" w:fill="B4C6E7" w:themeFill="accent1" w:themeFillTint="66"/>
          </w:tcPr>
          <w:p w14:paraId="3D08A5C6" w14:textId="77777777" w:rsidR="00CF7B14" w:rsidRPr="00CF7B14" w:rsidRDefault="00CF7B14" w:rsidP="00546D35">
            <w:pPr>
              <w:rPr>
                <w:sz w:val="20"/>
                <w:szCs w:val="20"/>
              </w:rPr>
            </w:pPr>
            <w:r w:rsidRPr="00CF7B14">
              <w:rPr>
                <w:sz w:val="20"/>
                <w:szCs w:val="20"/>
              </w:rPr>
              <w:t>Down</w:t>
            </w:r>
          </w:p>
          <w:p w14:paraId="0FCC6C22" w14:textId="77777777" w:rsidR="00CF7B14" w:rsidRPr="00CF7B14" w:rsidRDefault="00CF7B14" w:rsidP="00546D35">
            <w:pPr>
              <w:rPr>
                <w:sz w:val="20"/>
                <w:szCs w:val="20"/>
              </w:rPr>
            </w:pPr>
            <w:r w:rsidRPr="00CF7B14">
              <w:rPr>
                <w:sz w:val="20"/>
                <w:szCs w:val="20"/>
              </w:rPr>
              <w:t>-0.05</w:t>
            </w:r>
          </w:p>
        </w:tc>
        <w:tc>
          <w:tcPr>
            <w:tcW w:w="850" w:type="dxa"/>
            <w:shd w:val="clear" w:color="auto" w:fill="FFFF00"/>
          </w:tcPr>
          <w:p w14:paraId="305D079B" w14:textId="77777777" w:rsidR="00CF7B14" w:rsidRPr="00CF7B14" w:rsidRDefault="00CF7B14" w:rsidP="00546D35">
            <w:pPr>
              <w:rPr>
                <w:sz w:val="20"/>
                <w:szCs w:val="20"/>
              </w:rPr>
            </w:pPr>
            <w:r w:rsidRPr="00CF7B14">
              <w:rPr>
                <w:sz w:val="20"/>
                <w:szCs w:val="20"/>
              </w:rPr>
              <w:t>Down</w:t>
            </w:r>
          </w:p>
          <w:p w14:paraId="7BF98212" w14:textId="77777777" w:rsidR="00CF7B14" w:rsidRPr="00CF7B14" w:rsidRDefault="00CF7B14" w:rsidP="00546D35">
            <w:pPr>
              <w:rPr>
                <w:sz w:val="20"/>
                <w:szCs w:val="20"/>
              </w:rPr>
            </w:pPr>
            <w:r w:rsidRPr="00CF7B14">
              <w:rPr>
                <w:sz w:val="20"/>
                <w:szCs w:val="20"/>
              </w:rPr>
              <w:t>-0.09</w:t>
            </w:r>
          </w:p>
        </w:tc>
        <w:tc>
          <w:tcPr>
            <w:tcW w:w="850" w:type="dxa"/>
            <w:shd w:val="clear" w:color="auto" w:fill="FFFF00"/>
          </w:tcPr>
          <w:p w14:paraId="2DFFF8A8" w14:textId="77777777" w:rsidR="00CF7B14" w:rsidRPr="00CF7B14" w:rsidRDefault="00CF7B14" w:rsidP="00546D35">
            <w:pPr>
              <w:rPr>
                <w:sz w:val="20"/>
                <w:szCs w:val="20"/>
              </w:rPr>
            </w:pPr>
            <w:r w:rsidRPr="00CF7B14">
              <w:rPr>
                <w:sz w:val="20"/>
                <w:szCs w:val="20"/>
              </w:rPr>
              <w:t>Down</w:t>
            </w:r>
          </w:p>
          <w:p w14:paraId="4FF31248" w14:textId="77777777" w:rsidR="00CF7B14" w:rsidRPr="00CF7B14" w:rsidRDefault="00CF7B14" w:rsidP="00546D35">
            <w:pPr>
              <w:rPr>
                <w:sz w:val="20"/>
                <w:szCs w:val="20"/>
              </w:rPr>
            </w:pPr>
            <w:r w:rsidRPr="00CF7B14">
              <w:rPr>
                <w:sz w:val="20"/>
                <w:szCs w:val="20"/>
              </w:rPr>
              <w:t>-0.16</w:t>
            </w:r>
          </w:p>
        </w:tc>
      </w:tr>
    </w:tbl>
    <w:p w14:paraId="1EADEF56" w14:textId="77777777" w:rsidR="00CF7B14" w:rsidRDefault="00CF7B14" w:rsidP="00CF7B14"/>
    <w:p w14:paraId="11C36BE5" w14:textId="77777777" w:rsidR="00CF7B14" w:rsidRDefault="00CF7B14" w:rsidP="00CF7B14"/>
    <w:p w14:paraId="74A1838C" w14:textId="6324415F" w:rsidR="00C46E16" w:rsidRPr="00C37253" w:rsidRDefault="00F3452C" w:rsidP="002567F8">
      <w:pPr>
        <w:autoSpaceDE w:val="0"/>
        <w:autoSpaceDN w:val="0"/>
        <w:adjustRightInd w:val="0"/>
        <w:ind w:firstLine="720"/>
      </w:pPr>
      <w:r w:rsidRPr="00C37253">
        <w:lastRenderedPageBreak/>
        <w:t xml:space="preserve">Estimated annual concentrations and loads for </w:t>
      </w:r>
      <w:r w:rsidR="0067715F" w:rsidRPr="00C37253">
        <w:t>ammonium</w:t>
      </w:r>
      <w:r w:rsidRPr="00C37253">
        <w:t xml:space="preserve"> show a different pattern than that of </w:t>
      </w:r>
      <w:r w:rsidR="0067715F" w:rsidRPr="00C37253">
        <w:t>nitrate</w:t>
      </w:r>
      <w:r w:rsidRPr="00C37253">
        <w:t xml:space="preserve"> (Fig</w:t>
      </w:r>
      <w:r w:rsidR="00B27AE8" w:rsidRPr="00C37253">
        <w:t>ures</w:t>
      </w:r>
      <w:r w:rsidRPr="00C37253">
        <w:t xml:space="preserve"> </w:t>
      </w:r>
      <w:r w:rsidR="00B27AE8" w:rsidRPr="00C37253">
        <w:t>5</w:t>
      </w:r>
      <w:r w:rsidR="00E95E65" w:rsidRPr="00C37253">
        <w:t>C</w:t>
      </w:r>
      <w:r w:rsidRPr="00C37253">
        <w:t xml:space="preserve"> and </w:t>
      </w:r>
      <w:r w:rsidR="00B27AE8" w:rsidRPr="00C37253">
        <w:t>5</w:t>
      </w:r>
      <w:r w:rsidR="00E95E65" w:rsidRPr="00C37253">
        <w:t>D</w:t>
      </w:r>
      <w:r w:rsidRPr="00C37253">
        <w:t xml:space="preserve">). </w:t>
      </w:r>
      <w:r w:rsidR="00EF6AAE" w:rsidRPr="00C37253">
        <w:t>There is a rapid</w:t>
      </w:r>
      <w:r w:rsidRPr="00C37253">
        <w:t xml:space="preserve"> decline in both concentration and load during the initial modeling period (in 1979, with </w:t>
      </w:r>
      <w:r w:rsidR="00EF6AAE" w:rsidRPr="00C37253">
        <w:t>the</w:t>
      </w:r>
      <w:r w:rsidRPr="00C37253">
        <w:t xml:space="preserve"> high</w:t>
      </w:r>
      <w:r w:rsidR="00EF6AAE" w:rsidRPr="00C37253">
        <w:t>est</w:t>
      </w:r>
      <w:r w:rsidRPr="00C37253">
        <w:t xml:space="preserve"> of concentration and load estimated at 0.2 mg</w:t>
      </w:r>
      <w:r w:rsidR="007E2BFB">
        <w:t>-N</w:t>
      </w:r>
      <w:r w:rsidRPr="00C37253">
        <w:t>/</w:t>
      </w:r>
      <w:r w:rsidR="007E2BFB">
        <w:t>L</w:t>
      </w:r>
      <w:r w:rsidRPr="00C37253">
        <w:t>, and 2.7 million kg</w:t>
      </w:r>
      <w:r w:rsidR="007E2BFB">
        <w:t>-N</w:t>
      </w:r>
      <w:r w:rsidRPr="00C37253">
        <w:t xml:space="preserve">/year respectively) </w:t>
      </w:r>
      <w:r w:rsidR="00EE393F" w:rsidRPr="00C37253">
        <w:t>follow</w:t>
      </w:r>
      <w:r w:rsidRPr="00C37253">
        <w:t>ed by a co</w:t>
      </w:r>
      <w:r w:rsidR="00ED00F3" w:rsidRPr="00C37253">
        <w:t>ntinuous</w:t>
      </w:r>
      <w:r w:rsidRPr="00C37253">
        <w:t xml:space="preserve"> gradual decline in concentration and load to 2019. Variation in estimated </w:t>
      </w:r>
      <w:r w:rsidR="00C46E16" w:rsidRPr="00C37253">
        <w:t>flow normalized</w:t>
      </w:r>
      <w:r w:rsidR="00FE085C" w:rsidRPr="00C37253">
        <w:t xml:space="preserve"> ammonium</w:t>
      </w:r>
      <w:r w:rsidRPr="00D84A31">
        <w:t xml:space="preserve"> concentrations are low reflected in the narrow </w:t>
      </w:r>
      <w:r>
        <w:t>90%</w:t>
      </w:r>
      <w:r w:rsidRPr="00D84A31">
        <w:t xml:space="preserve"> </w:t>
      </w:r>
      <w:r>
        <w:t xml:space="preserve">confidence </w:t>
      </w:r>
      <w:r w:rsidRPr="00D84A31">
        <w:t>band (</w:t>
      </w:r>
      <w:r w:rsidR="00C37253" w:rsidRPr="00D84A31">
        <w:t>fig</w:t>
      </w:r>
      <w:r w:rsidR="00C37253">
        <w:t>ur</w:t>
      </w:r>
      <w:r w:rsidR="00C37253" w:rsidRPr="00D84A31">
        <w:t>es</w:t>
      </w:r>
      <w:r w:rsidRPr="00D84A31">
        <w:t xml:space="preserve"> 9</w:t>
      </w:r>
      <w:r w:rsidR="00C37253">
        <w:t>C</w:t>
      </w:r>
      <w:r w:rsidRPr="00D84A31">
        <w:t xml:space="preserve"> and 9</w:t>
      </w:r>
      <w:r w:rsidR="00C37253">
        <w:t>D</w:t>
      </w:r>
      <w:r w:rsidRPr="00D84A31">
        <w:t>).</w:t>
      </w:r>
      <w:r>
        <w:t xml:space="preserve"> </w:t>
      </w:r>
      <w:r w:rsidR="00FE085C">
        <w:t>T</w:t>
      </w:r>
      <w:r>
        <w:t xml:space="preserve">rends in </w:t>
      </w:r>
      <w:r w:rsidR="00FE085C">
        <w:t xml:space="preserve">ammonium </w:t>
      </w:r>
      <w:r>
        <w:t xml:space="preserve">concentrations and loads </w:t>
      </w:r>
      <w:r w:rsidRPr="00C37253">
        <w:t xml:space="preserve">were “highly likely” </w:t>
      </w:r>
      <w:r w:rsidR="00FE085C" w:rsidRPr="00C37253">
        <w:t xml:space="preserve">to be </w:t>
      </w:r>
      <w:r w:rsidRPr="00C37253">
        <w:t xml:space="preserve">decreasing over the 1970-2019 period </w:t>
      </w:r>
      <w:del w:id="265" w:author="Domagalski, Joseph L" w:date="2020-03-23T15:48:00Z">
        <w:r w:rsidRPr="00C37253" w:rsidDel="00386267">
          <w:delText>to about</w:delText>
        </w:r>
      </w:del>
      <w:ins w:id="266" w:author="Domagalski, Joseph L" w:date="2020-03-23T15:48:00Z">
        <w:r w:rsidR="00386267">
          <w:t>by</w:t>
        </w:r>
      </w:ins>
      <w:r w:rsidRPr="00C37253">
        <w:t xml:space="preserve"> 0.17 mg</w:t>
      </w:r>
      <w:r w:rsidR="0060776B">
        <w:t>-N</w:t>
      </w:r>
      <w:r w:rsidRPr="00C37253">
        <w:t>/</w:t>
      </w:r>
      <w:r w:rsidR="008409CA">
        <w:t>L</w:t>
      </w:r>
      <w:r w:rsidRPr="00C37253">
        <w:t xml:space="preserve"> in concentration and 2.45 million kg/year in loads (</w:t>
      </w:r>
      <w:r w:rsidR="00B27AE8" w:rsidRPr="00C37253">
        <w:t>Table 2</w:t>
      </w:r>
      <w:r w:rsidRPr="00C37253">
        <w:t xml:space="preserve">). Figure </w:t>
      </w:r>
      <w:r w:rsidR="00B27AE8" w:rsidRPr="00C37253">
        <w:t>6</w:t>
      </w:r>
      <w:r w:rsidR="00C37253">
        <w:t>B</w:t>
      </w:r>
      <w:r w:rsidRPr="00C37253">
        <w:t xml:space="preserve"> shows that</w:t>
      </w:r>
      <w:r w:rsidR="00FE085C" w:rsidRPr="00C37253">
        <w:t xml:space="preserve"> ammonium</w:t>
      </w:r>
      <w:r w:rsidRPr="00C37253">
        <w:t xml:space="preserve"> concentrations were consistently lower in recant decade (2009-2019) then they were in the early decade (1980-1970</w:t>
      </w:r>
      <w:r w:rsidR="00641A67">
        <w:t>) because of the consolidation of wastewater treatment to the Regional San treatment plant below Freeport</w:t>
      </w:r>
      <w:r w:rsidR="00E921BB">
        <w:t xml:space="preserve">  </w:t>
      </w:r>
      <w:r w:rsidRPr="00C37253">
        <w:t>. The decrease</w:t>
      </w:r>
      <w:r w:rsidR="00FE085C" w:rsidRPr="00C37253">
        <w:t xml:space="preserve"> in</w:t>
      </w:r>
      <w:r w:rsidRPr="00C37253">
        <w:t xml:space="preserve"> median concentrations between the early and recent decade is statistically significant for all month</w:t>
      </w:r>
      <w:ins w:id="267" w:author="Domagalski, Joseph L" w:date="2020-03-23T15:48:00Z">
        <w:r w:rsidR="00386267">
          <w:t>s</w:t>
        </w:r>
      </w:ins>
      <w:r w:rsidRPr="00C37253">
        <w:t xml:space="preserve"> of the year (fig</w:t>
      </w:r>
      <w:r w:rsidR="00B27AE8" w:rsidRPr="00C37253">
        <w:t>ure</w:t>
      </w:r>
      <w:r w:rsidRPr="00C37253">
        <w:t xml:space="preserve"> </w:t>
      </w:r>
      <w:r w:rsidR="00B27AE8" w:rsidRPr="00C37253">
        <w:t>6</w:t>
      </w:r>
      <w:r w:rsidR="00E95E65" w:rsidRPr="00C37253">
        <w:t>D</w:t>
      </w:r>
      <w:r w:rsidRPr="00C37253">
        <w:t xml:space="preserve">). </w:t>
      </w:r>
      <w:ins w:id="268" w:author="Domagalski, Joseph L" w:date="2020-03-25T13:50:00Z">
        <w:r w:rsidR="00553C54">
          <w:t xml:space="preserve"> </w:t>
        </w:r>
      </w:ins>
      <w:ins w:id="269" w:author="Domagalski, Joseph L" w:date="2020-03-25T13:51:00Z">
        <w:r w:rsidR="00553C54">
          <w:t xml:space="preserve">Annual average ammonium concentrations </w:t>
        </w:r>
      </w:ins>
      <w:ins w:id="270" w:author="Domagalski, Joseph L" w:date="2020-03-25T13:52:00Z">
        <w:r w:rsidR="00553C54">
          <w:t>were higher for two drought years near the end of the record (water years 2015 and 2016) because of flow reversal due to tides near the sampling site at Freeport.  This did not affect the flow-normalized trend line.</w:t>
        </w:r>
      </w:ins>
    </w:p>
    <w:p w14:paraId="78997BCC" w14:textId="2458D92A" w:rsidR="008F5C12" w:rsidRPr="00C37253" w:rsidRDefault="00C46E16" w:rsidP="00B925DD">
      <w:pPr>
        <w:autoSpaceDE w:val="0"/>
        <w:autoSpaceDN w:val="0"/>
        <w:adjustRightInd w:val="0"/>
        <w:ind w:firstLine="720"/>
      </w:pPr>
      <w:r w:rsidRPr="00C37253">
        <w:t>T</w:t>
      </w:r>
      <w:r w:rsidR="00A560DA" w:rsidRPr="00C37253">
        <w:t xml:space="preserve">otal </w:t>
      </w:r>
      <w:proofErr w:type="spellStart"/>
      <w:r w:rsidR="00A560DA" w:rsidRPr="00C37253">
        <w:t>Kjeldahl</w:t>
      </w:r>
      <w:proofErr w:type="spellEnd"/>
      <w:r w:rsidR="00A560DA" w:rsidRPr="00C37253">
        <w:t xml:space="preserve"> nitrogen</w:t>
      </w:r>
      <w:r w:rsidRPr="00C37253">
        <w:t xml:space="preserve"> concentrations and loads follow a similar pattern in time to that of </w:t>
      </w:r>
      <w:r w:rsidR="00E17386" w:rsidRPr="00C37253">
        <w:t>nitrate</w:t>
      </w:r>
      <w:r w:rsidRPr="00C37253">
        <w:t xml:space="preserve"> (</w:t>
      </w:r>
      <w:r w:rsidR="00C02DEE">
        <w:t>F</w:t>
      </w:r>
      <w:r w:rsidRPr="00C37253">
        <w:t>ig</w:t>
      </w:r>
      <w:r w:rsidR="00B925DD" w:rsidRPr="00C37253">
        <w:t>ures</w:t>
      </w:r>
      <w:r w:rsidRPr="00C37253">
        <w:t xml:space="preserve"> </w:t>
      </w:r>
      <w:r w:rsidR="00B925DD" w:rsidRPr="00C37253">
        <w:t>5</w:t>
      </w:r>
      <w:r w:rsidR="00E95E65" w:rsidRPr="00C37253">
        <w:t>E</w:t>
      </w:r>
      <w:r w:rsidRPr="00C37253">
        <w:t xml:space="preserve"> and </w:t>
      </w:r>
      <w:r w:rsidR="00B925DD" w:rsidRPr="00C37253">
        <w:t>5</w:t>
      </w:r>
      <w:r w:rsidR="00E95E65" w:rsidRPr="00C37253">
        <w:t>F</w:t>
      </w:r>
      <w:r w:rsidRPr="00C37253">
        <w:t xml:space="preserve">). Results of the </w:t>
      </w:r>
      <w:proofErr w:type="spellStart"/>
      <w:r w:rsidR="00A00EE4" w:rsidRPr="00C37253">
        <w:t>EGRET</w:t>
      </w:r>
      <w:r w:rsidRPr="00C37253">
        <w:t>ci</w:t>
      </w:r>
      <w:proofErr w:type="spellEnd"/>
      <w:r w:rsidRPr="00C37253">
        <w:t xml:space="preserve"> test show high</w:t>
      </w:r>
      <w:r w:rsidR="00FE2D80" w:rsidRPr="00C37253">
        <w:t>er</w:t>
      </w:r>
      <w:r w:rsidRPr="00C37253">
        <w:t xml:space="preserve"> variation in </w:t>
      </w:r>
      <w:r w:rsidR="00FE2D80" w:rsidRPr="00C37253">
        <w:t>flow normalized</w:t>
      </w:r>
      <w:r w:rsidRPr="00C37253">
        <w:t xml:space="preserve"> TKN concentrations and loads in the late 1970 and early 1980 reflected in the wide 90% confidence band during that time period. Overall, </w:t>
      </w:r>
      <w:r w:rsidR="00FE2D80" w:rsidRPr="00C37253">
        <w:t xml:space="preserve">there is </w:t>
      </w:r>
      <w:r w:rsidR="00B27AE8" w:rsidRPr="00C37253">
        <w:t>a “</w:t>
      </w:r>
      <w:r w:rsidRPr="00C37253">
        <w:t>very likely” decrease in concentration (about 0.26 mg</w:t>
      </w:r>
      <w:r w:rsidR="007A14DC">
        <w:t>-N</w:t>
      </w:r>
      <w:r w:rsidRPr="00C37253">
        <w:t>/</w:t>
      </w:r>
      <w:r w:rsidR="007A14DC">
        <w:t>L</w:t>
      </w:r>
      <w:r w:rsidRPr="00C37253">
        <w:t>) and a strong “highly likely” decrease in loads (about 4.08 million kg</w:t>
      </w:r>
      <w:r w:rsidR="007A14DC">
        <w:t>-N</w:t>
      </w:r>
      <w:r w:rsidRPr="00C37253">
        <w:t xml:space="preserve">/Year) over the 1970-2019 period (Table </w:t>
      </w:r>
      <w:r w:rsidR="00FE2D80" w:rsidRPr="00C37253">
        <w:t>2</w:t>
      </w:r>
      <w:r w:rsidRPr="00C37253">
        <w:t xml:space="preserve">). </w:t>
      </w:r>
      <w:ins w:id="271" w:author="Domagalski, Joseph L" w:date="2020-03-25T13:54:00Z">
        <w:r w:rsidR="00DF145E">
          <w:t xml:space="preserve">  This may also be attributable to relocation of the wastewater treatment facilities or other upstream effects. </w:t>
        </w:r>
      </w:ins>
    </w:p>
    <w:p w14:paraId="03FAAE1D" w14:textId="66623D3E" w:rsidR="008F5C12" w:rsidRPr="00C37253" w:rsidRDefault="008F5C12" w:rsidP="008F5C12">
      <w:pPr>
        <w:autoSpaceDE w:val="0"/>
        <w:autoSpaceDN w:val="0"/>
        <w:adjustRightInd w:val="0"/>
        <w:ind w:firstLine="720"/>
      </w:pPr>
      <w:r w:rsidRPr="00C37253">
        <w:t xml:space="preserve">OP concentrations and loads decline in the initial modeling period </w:t>
      </w:r>
      <w:r w:rsidR="00394FBF" w:rsidRPr="00C37253">
        <w:t xml:space="preserve">down from </w:t>
      </w:r>
      <w:r w:rsidRPr="00C37253">
        <w:t>high</w:t>
      </w:r>
      <w:r w:rsidR="00394FBF" w:rsidRPr="00C37253">
        <w:t>s</w:t>
      </w:r>
      <w:r w:rsidRPr="00C37253">
        <w:t xml:space="preserve"> of 0.09 mg</w:t>
      </w:r>
      <w:r w:rsidR="00C02DEE">
        <w:t>-P</w:t>
      </w:r>
      <w:r w:rsidRPr="00C37253">
        <w:t>/</w:t>
      </w:r>
      <w:ins w:id="272" w:author="Kraus, Tamara" w:date="2019-12-31T16:13:00Z">
        <w:r w:rsidR="00C02DEE">
          <w:t>L</w:t>
        </w:r>
      </w:ins>
      <w:r w:rsidRPr="00C37253">
        <w:t>, and 1.1 million kg</w:t>
      </w:r>
      <w:ins w:id="273" w:author="Kraus, Tamara" w:date="2019-12-31T16:13:00Z">
        <w:r w:rsidR="00C02DEE">
          <w:t>-P</w:t>
        </w:r>
      </w:ins>
      <w:r w:rsidRPr="00C37253">
        <w:t xml:space="preserve">/year </w:t>
      </w:r>
      <w:r w:rsidR="002567F8" w:rsidRPr="00C37253">
        <w:t>respectively (</w:t>
      </w:r>
      <w:r w:rsidR="00C02DEE">
        <w:t>F</w:t>
      </w:r>
      <w:r w:rsidR="00C02DEE" w:rsidRPr="00C37253">
        <w:t xml:space="preserve">igures </w:t>
      </w:r>
      <w:r w:rsidR="00B925DD" w:rsidRPr="00C37253">
        <w:t>5</w:t>
      </w:r>
      <w:r w:rsidR="00E95E65" w:rsidRPr="00C37253">
        <w:t>G</w:t>
      </w:r>
      <w:r w:rsidR="00B925DD" w:rsidRPr="00C37253">
        <w:t xml:space="preserve"> and 5</w:t>
      </w:r>
      <w:r w:rsidR="00E95E65" w:rsidRPr="00C37253">
        <w:t>H</w:t>
      </w:r>
      <w:r w:rsidR="00B925DD" w:rsidRPr="00C37253">
        <w:t>)</w:t>
      </w:r>
      <w:r w:rsidRPr="00C37253">
        <w:t xml:space="preserve">. </w:t>
      </w:r>
      <w:r w:rsidR="00394FBF" w:rsidRPr="00C37253">
        <w:t>Flow normalized concentration or load show little variation within the confidence intervals</w:t>
      </w:r>
      <w:r w:rsidRPr="00C37253">
        <w:t>.</w:t>
      </w:r>
      <w:r w:rsidR="00B925DD" w:rsidRPr="00C37253">
        <w:t xml:space="preserve"> </w:t>
      </w:r>
      <w:r w:rsidR="006335FA" w:rsidRPr="00C37253">
        <w:t xml:space="preserve">Results from the </w:t>
      </w:r>
      <w:proofErr w:type="spellStart"/>
      <w:r w:rsidR="006335FA" w:rsidRPr="00C37253">
        <w:t>EGRETci</w:t>
      </w:r>
      <w:proofErr w:type="spellEnd"/>
      <w:r w:rsidR="006335FA" w:rsidRPr="00C37253">
        <w:t xml:space="preserve"> test show that t</w:t>
      </w:r>
      <w:r w:rsidR="00394FBF" w:rsidRPr="00C37253">
        <w:t>h</w:t>
      </w:r>
      <w:r w:rsidR="002567F8" w:rsidRPr="00C37253">
        <w:t>ere</w:t>
      </w:r>
      <w:r w:rsidR="00394FBF" w:rsidRPr="00C37253">
        <w:t xml:space="preserve"> is</w:t>
      </w:r>
      <w:r w:rsidRPr="00C37253">
        <w:t xml:space="preserve"> a “highly likely” decrease in concentration (about 0.04 mg</w:t>
      </w:r>
      <w:r w:rsidR="007E2BFB">
        <w:t>-N</w:t>
      </w:r>
      <w:r w:rsidRPr="00C37253">
        <w:t>/</w:t>
      </w:r>
      <w:r w:rsidR="007E2BFB">
        <w:t>L</w:t>
      </w:r>
      <w:r w:rsidRPr="00C37253">
        <w:t xml:space="preserve">) and loads (about 0.57 million kg/Year) over the 1970-2019 period (Table </w:t>
      </w:r>
      <w:r w:rsidR="00394FBF" w:rsidRPr="00C37253">
        <w:t>2</w:t>
      </w:r>
      <w:r w:rsidRPr="00C37253">
        <w:t>).</w:t>
      </w:r>
    </w:p>
    <w:p w14:paraId="59E2E7EE" w14:textId="54267A07" w:rsidR="00C46E16" w:rsidRPr="00C37253" w:rsidRDefault="00C46E16" w:rsidP="002567F8">
      <w:pPr>
        <w:ind w:firstLine="720"/>
      </w:pPr>
      <w:r w:rsidRPr="00C37253">
        <w:t>Trends in TP concentration and loads follow a similar pattern (</w:t>
      </w:r>
      <w:r w:rsidR="002567F8" w:rsidRPr="00C37253">
        <w:t>figures 5</w:t>
      </w:r>
      <w:r w:rsidR="00E95E65" w:rsidRPr="00C37253">
        <w:t>J</w:t>
      </w:r>
      <w:r w:rsidR="002567F8" w:rsidRPr="00C37253">
        <w:t xml:space="preserve"> and 5</w:t>
      </w:r>
      <w:r w:rsidR="00E95E65" w:rsidRPr="00C37253">
        <w:t>K</w:t>
      </w:r>
      <w:r w:rsidRPr="00C37253">
        <w:t>).  After the decline</w:t>
      </w:r>
      <w:r w:rsidR="00005DB9" w:rsidRPr="00C37253">
        <w:t xml:space="preserve"> in the</w:t>
      </w:r>
      <w:r w:rsidRPr="00C37253">
        <w:t xml:space="preserve"> TP concentrations and loads</w:t>
      </w:r>
      <w:r w:rsidR="00005DB9" w:rsidRPr="00C37253">
        <w:t xml:space="preserve"> in the early part of the record, there is a slight</w:t>
      </w:r>
      <w:r w:rsidRPr="00C37253">
        <w:t xml:space="preserve"> increase to about 0.08 mg</w:t>
      </w:r>
      <w:r w:rsidR="00227B29">
        <w:t>-P</w:t>
      </w:r>
      <w:r w:rsidRPr="00C37253">
        <w:t>/</w:t>
      </w:r>
      <w:r w:rsidR="00227B29">
        <w:t>L</w:t>
      </w:r>
      <w:r w:rsidR="00227B29" w:rsidRPr="00C37253">
        <w:t xml:space="preserve"> </w:t>
      </w:r>
      <w:r w:rsidRPr="00C37253">
        <w:t>and 3.1 million kg</w:t>
      </w:r>
      <w:r w:rsidR="00227B29">
        <w:t>-P</w:t>
      </w:r>
      <w:r w:rsidRPr="00C37253">
        <w:t xml:space="preserve">/year in 2006 then gradually declining again through the rest of the period. </w:t>
      </w:r>
      <w:r w:rsidR="006335FA" w:rsidRPr="00C37253">
        <w:t xml:space="preserve">Overall results from the </w:t>
      </w:r>
      <w:proofErr w:type="spellStart"/>
      <w:r w:rsidR="006335FA" w:rsidRPr="00C37253">
        <w:t>EGRETci</w:t>
      </w:r>
      <w:proofErr w:type="spellEnd"/>
      <w:r w:rsidR="006335FA" w:rsidRPr="00C37253">
        <w:t xml:space="preserve"> test show that there </w:t>
      </w:r>
      <w:r w:rsidR="00005DB9" w:rsidRPr="00C37253">
        <w:t>a</w:t>
      </w:r>
      <w:r w:rsidRPr="00C37253">
        <w:t xml:space="preserve"> “highly likely” decrease in concentration (about 0.09 mg</w:t>
      </w:r>
      <w:r w:rsidR="007E2BFB">
        <w:t>-</w:t>
      </w:r>
      <w:r w:rsidR="004F12E7">
        <w:t>P</w:t>
      </w:r>
      <w:r w:rsidRPr="00C37253">
        <w:t>/</w:t>
      </w:r>
      <w:r w:rsidR="004F12E7">
        <w:t>L</w:t>
      </w:r>
      <w:r w:rsidRPr="00C37253">
        <w:t xml:space="preserve">) and “highly likely” decrease in loads (about 1.54 million kg/Year) over the 1970-2019 period (Table </w:t>
      </w:r>
      <w:r w:rsidR="00AE658E" w:rsidRPr="00C37253">
        <w:t>2</w:t>
      </w:r>
      <w:r w:rsidRPr="00C37253">
        <w:t>).</w:t>
      </w:r>
      <w:ins w:id="274" w:author="Domagalski, Joseph L" w:date="2020-03-25T13:55:00Z">
        <w:r w:rsidR="00DF145E">
          <w:t xml:space="preserve">  For both OP and TP, the drop in concentrations and load in the e</w:t>
        </w:r>
      </w:ins>
      <w:ins w:id="275" w:author="Domagalski, Joseph L" w:date="2020-03-25T13:56:00Z">
        <w:r w:rsidR="00DF145E">
          <w:t>arly part of the record are likely attributable to relocation of the wastewater treatment facilities.</w:t>
        </w:r>
      </w:ins>
    </w:p>
    <w:p w14:paraId="4DB99D02" w14:textId="1E030347" w:rsidR="00C46E16" w:rsidRDefault="00C46E16" w:rsidP="00E857CB">
      <w:pPr>
        <w:autoSpaceDE w:val="0"/>
        <w:autoSpaceDN w:val="0"/>
        <w:adjustRightInd w:val="0"/>
        <w:ind w:firstLine="720"/>
      </w:pPr>
    </w:p>
    <w:p w14:paraId="0474D5E7" w14:textId="6BEE273B" w:rsidR="00F3452C" w:rsidRDefault="00F3452C" w:rsidP="00ED00F3">
      <w:pPr>
        <w:autoSpaceDE w:val="0"/>
        <w:autoSpaceDN w:val="0"/>
        <w:adjustRightInd w:val="0"/>
        <w:ind w:firstLine="720"/>
      </w:pPr>
    </w:p>
    <w:p w14:paraId="2E0C55D4" w14:textId="77777777" w:rsidR="00F3452C" w:rsidRDefault="00F3452C" w:rsidP="00F3452C">
      <w:pPr>
        <w:autoSpaceDE w:val="0"/>
        <w:autoSpaceDN w:val="0"/>
        <w:adjustRightInd w:val="0"/>
      </w:pPr>
    </w:p>
    <w:p w14:paraId="46B14CF5" w14:textId="77777777" w:rsidR="00F3452C" w:rsidRDefault="00F3452C" w:rsidP="00F3452C">
      <w:pPr>
        <w:autoSpaceDE w:val="0"/>
        <w:autoSpaceDN w:val="0"/>
        <w:adjustRightInd w:val="0"/>
        <w:rPr>
          <w:color w:val="FF0000"/>
        </w:rPr>
      </w:pPr>
    </w:p>
    <w:p w14:paraId="325F1AD0" w14:textId="4D1F66A9" w:rsidR="00F3452C" w:rsidRDefault="003356C5" w:rsidP="00060904">
      <w:pPr>
        <w:autoSpaceDE w:val="0"/>
        <w:autoSpaceDN w:val="0"/>
        <w:adjustRightInd w:val="0"/>
        <w:jc w:val="center"/>
      </w:pPr>
      <w:ins w:id="276" w:author="Domagalski, Joseph L" w:date="2020-03-18T11:43:00Z">
        <w:r>
          <w:rPr>
            <w:noProof/>
          </w:rPr>
          <w:lastRenderedPageBreak/>
          <w:drawing>
            <wp:inline distT="0" distB="0" distL="0" distR="0" wp14:anchorId="16FAC3D3" wp14:editId="3B6C8462">
              <wp:extent cx="5943600" cy="7376795"/>
              <wp:effectExtent l="0" t="0" r="0" b="1905"/>
              <wp:docPr id="14" name="Picture 14"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5_FreeportLoads_ConcPlot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7376795"/>
                      </a:xfrm>
                      <a:prstGeom prst="rect">
                        <a:avLst/>
                      </a:prstGeom>
                    </pic:spPr>
                  </pic:pic>
                </a:graphicData>
              </a:graphic>
            </wp:inline>
          </w:drawing>
        </w:r>
      </w:ins>
    </w:p>
    <w:p w14:paraId="2855CB96" w14:textId="77777777" w:rsidR="00021AFE" w:rsidRDefault="00021AFE" w:rsidP="00060904">
      <w:pPr>
        <w:autoSpaceDE w:val="0"/>
        <w:autoSpaceDN w:val="0"/>
        <w:adjustRightInd w:val="0"/>
        <w:jc w:val="center"/>
      </w:pPr>
    </w:p>
    <w:p w14:paraId="21C16CAC" w14:textId="29F8AD10" w:rsidR="00217305" w:rsidRDefault="00217305" w:rsidP="00217305">
      <w:pPr>
        <w:autoSpaceDE w:val="0"/>
        <w:autoSpaceDN w:val="0"/>
        <w:adjustRightInd w:val="0"/>
      </w:pPr>
      <w:r w:rsidRPr="0067514C">
        <w:rPr>
          <w:b/>
        </w:rPr>
        <w:t>Figure 5</w:t>
      </w:r>
      <w:r>
        <w:t xml:space="preserve">. Sacramento River at Freeport models for </w:t>
      </w:r>
      <w:r w:rsidR="003356C5">
        <w:t>annual average modeled concentrati</w:t>
      </w:r>
      <w:ins w:id="277" w:author="Domagalski, Joseph L" w:date="2020-03-18T12:43:00Z">
        <w:r w:rsidR="002C2018">
          <w:t>o</w:t>
        </w:r>
      </w:ins>
      <w:r w:rsidR="003356C5">
        <w:t>n or load shown in blue dots and flow normalized concentration and load in red lines.</w:t>
      </w:r>
      <w:r w:rsidR="00E72BFA">
        <w:t xml:space="preserve"> </w:t>
      </w:r>
      <w:ins w:id="278" w:author="Domagalski, Joseph L" w:date="2020-03-18T11:44:00Z">
        <w:r w:rsidR="003356C5">
          <w:t xml:space="preserve"> </w:t>
        </w:r>
      </w:ins>
      <w:r>
        <w:t xml:space="preserve">Confidence bands are for flow normalized concentration or load.  Solid orange line shows the annual flow </w:t>
      </w:r>
      <w:r>
        <w:lastRenderedPageBreak/>
        <w:t xml:space="preserve">normalized concentration or load.  The blue dots are the </w:t>
      </w:r>
      <w:commentRangeStart w:id="279"/>
      <w:r>
        <w:t>modeled annual mean concentrations and loads</w:t>
      </w:r>
      <w:commentRangeEnd w:id="279"/>
      <w:r w:rsidR="00CC3A20">
        <w:rPr>
          <w:rStyle w:val="CommentReference"/>
        </w:rPr>
        <w:commentReference w:id="279"/>
      </w:r>
      <w:r>
        <w:t>.  Solid blue line is discharge.</w:t>
      </w:r>
    </w:p>
    <w:p w14:paraId="29AB97B2" w14:textId="77777777" w:rsidR="00021AFE" w:rsidRPr="005700CE" w:rsidRDefault="00021AFE" w:rsidP="00217305">
      <w:pPr>
        <w:autoSpaceDE w:val="0"/>
        <w:autoSpaceDN w:val="0"/>
        <w:adjustRightInd w:val="0"/>
      </w:pPr>
    </w:p>
    <w:p w14:paraId="059458D6" w14:textId="78DE38CE" w:rsidR="00F3452C" w:rsidRDefault="00BB5C11" w:rsidP="001449EA">
      <w:pPr>
        <w:jc w:val="center"/>
      </w:pPr>
      <w:r>
        <w:rPr>
          <w:noProof/>
        </w:rPr>
        <w:drawing>
          <wp:inline distT="0" distB="0" distL="0" distR="0" wp14:anchorId="003626C8" wp14:editId="185704F7">
            <wp:extent cx="5943600" cy="5385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6_Freeport_ShiftPlo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385435"/>
                    </a:xfrm>
                    <a:prstGeom prst="rect">
                      <a:avLst/>
                    </a:prstGeom>
                  </pic:spPr>
                </pic:pic>
              </a:graphicData>
            </a:graphic>
          </wp:inline>
        </w:drawing>
      </w:r>
    </w:p>
    <w:p w14:paraId="3FF77BAB" w14:textId="4CD428E1" w:rsidR="00A00EE4" w:rsidRPr="0074437A" w:rsidRDefault="0074437A" w:rsidP="0074437A">
      <w:pPr>
        <w:autoSpaceDE w:val="0"/>
        <w:autoSpaceDN w:val="0"/>
        <w:adjustRightInd w:val="0"/>
      </w:pPr>
      <w:r w:rsidRPr="0067514C">
        <w:rPr>
          <w:b/>
        </w:rPr>
        <w:t>Figure 6</w:t>
      </w:r>
      <w:r w:rsidRPr="0074437A">
        <w:t>.</w:t>
      </w:r>
      <w:r>
        <w:t xml:space="preserve"> </w:t>
      </w:r>
      <w:r w:rsidR="00BB5F9A">
        <w:t>Sacramento River at Freeport monthly side by side bar plot showing concentration difference (A, nitrate) and (B, ammonium) between the early</w:t>
      </w:r>
      <w:ins w:id="280" w:author="Kraus, Tamara" w:date="2019-12-31T15:52:00Z">
        <w:r w:rsidR="00A10B12">
          <w:t xml:space="preserve"> (1975-1985)</w:t>
        </w:r>
      </w:ins>
      <w:r w:rsidR="00BB5F9A">
        <w:t xml:space="preserve"> and recent decade</w:t>
      </w:r>
      <w:ins w:id="281" w:author="Kraus, Tamara" w:date="2019-12-31T15:52:00Z">
        <w:r w:rsidR="00A10B12">
          <w:t xml:space="preserve"> (20</w:t>
        </w:r>
      </w:ins>
      <w:ins w:id="282" w:author="Kraus, Tamara" w:date="2019-12-31T15:54:00Z">
        <w:r w:rsidR="0085470A">
          <w:t>0</w:t>
        </w:r>
      </w:ins>
      <w:ins w:id="283" w:author="Kraus, Tamara" w:date="2019-12-31T15:52:00Z">
        <w:r w:rsidR="00A10B12">
          <w:t>9-2019)</w:t>
        </w:r>
      </w:ins>
      <w:r w:rsidR="00BB5F9A">
        <w:t xml:space="preserve">.  </w:t>
      </w:r>
      <w:ins w:id="284" w:author="Domagalski, Joseph L" w:date="2020-03-18T12:56:00Z">
        <w:r w:rsidR="00E27388">
          <w:t xml:space="preserve">Values are by water year. </w:t>
        </w:r>
      </w:ins>
      <w:r w:rsidR="00BB5F9A">
        <w:t>Monthly median concentration range difference for early and recent decade and 90% confidence intervals (C and D).</w:t>
      </w:r>
      <w:r w:rsidRPr="0074437A">
        <w:t xml:space="preserve"> </w:t>
      </w:r>
    </w:p>
    <w:p w14:paraId="2B4A22AB" w14:textId="77777777" w:rsidR="002567F8" w:rsidRPr="002567F8" w:rsidRDefault="002567F8" w:rsidP="002567F8"/>
    <w:p w14:paraId="2C2D945B" w14:textId="1704CEB4" w:rsidR="00F3452C" w:rsidRPr="00E80628" w:rsidRDefault="00F3452C" w:rsidP="00F3452C">
      <w:pPr>
        <w:pStyle w:val="Heading2"/>
        <w:rPr>
          <w:b/>
          <w:color w:val="auto"/>
        </w:rPr>
      </w:pPr>
      <w:bookmarkStart w:id="285" w:name="_Toc24034683"/>
      <w:r w:rsidRPr="00E80628">
        <w:rPr>
          <w:b/>
          <w:iCs/>
          <w:color w:val="auto"/>
        </w:rPr>
        <w:t xml:space="preserve">San Joaquin River near </w:t>
      </w:r>
      <w:proofErr w:type="spellStart"/>
      <w:r w:rsidRPr="00E80628">
        <w:rPr>
          <w:b/>
          <w:iCs/>
          <w:color w:val="auto"/>
        </w:rPr>
        <w:t>Vernalis</w:t>
      </w:r>
      <w:proofErr w:type="spellEnd"/>
      <w:r w:rsidR="00BD527B" w:rsidRPr="00E80628">
        <w:rPr>
          <w:b/>
          <w:iCs/>
          <w:color w:val="auto"/>
        </w:rPr>
        <w:t xml:space="preserve">, Nutrient Concentrations, </w:t>
      </w:r>
      <w:ins w:id="286" w:author="Domagalski, Joseph L" w:date="2020-03-18T12:58:00Z">
        <w:r w:rsidR="00A764E7">
          <w:rPr>
            <w:b/>
            <w:iCs/>
            <w:color w:val="auto"/>
          </w:rPr>
          <w:t>Loads</w:t>
        </w:r>
      </w:ins>
      <w:r w:rsidR="00BD527B" w:rsidRPr="00E80628">
        <w:rPr>
          <w:b/>
          <w:iCs/>
          <w:color w:val="auto"/>
        </w:rPr>
        <w:t>, and Trends</w:t>
      </w:r>
      <w:bookmarkEnd w:id="285"/>
    </w:p>
    <w:p w14:paraId="292A54F1" w14:textId="77777777" w:rsidR="00A00EE4" w:rsidRPr="00E80628" w:rsidRDefault="00A00EE4" w:rsidP="00E857CB"/>
    <w:p w14:paraId="6BA135E1" w14:textId="0C332EC9" w:rsidR="00F3452C" w:rsidRPr="00E80628" w:rsidRDefault="00BC741B" w:rsidP="00CF1A7D">
      <w:pPr>
        <w:autoSpaceDE w:val="0"/>
        <w:autoSpaceDN w:val="0"/>
        <w:adjustRightInd w:val="0"/>
        <w:ind w:firstLine="720"/>
      </w:pPr>
      <w:r w:rsidRPr="00E80628">
        <w:t xml:space="preserve">WRTDS modeling results for the San Joaquin River </w:t>
      </w:r>
      <w:r w:rsidR="00335277" w:rsidRPr="00E80628">
        <w:t xml:space="preserve">near </w:t>
      </w:r>
      <w:proofErr w:type="spellStart"/>
      <w:r w:rsidR="00335277" w:rsidRPr="00E80628">
        <w:t>Vernalis</w:t>
      </w:r>
      <w:proofErr w:type="spellEnd"/>
      <w:r w:rsidRPr="00E80628">
        <w:t xml:space="preserve"> are shown in Figure </w:t>
      </w:r>
      <w:r w:rsidR="002567F8" w:rsidRPr="00E80628">
        <w:t>7</w:t>
      </w:r>
      <w:r w:rsidRPr="00E80628">
        <w:t>.</w:t>
      </w:r>
      <w:r w:rsidR="00F3452C" w:rsidRPr="00E80628">
        <w:t xml:space="preserve"> </w:t>
      </w:r>
      <w:r w:rsidRPr="00E80628">
        <w:t>Annually averaged f</w:t>
      </w:r>
      <w:r w:rsidR="00F3452C" w:rsidRPr="00E80628">
        <w:t xml:space="preserve">low-normalized </w:t>
      </w:r>
      <w:r w:rsidRPr="00E80628">
        <w:t>nitrate</w:t>
      </w:r>
      <w:r w:rsidR="00F3452C" w:rsidRPr="00E80628">
        <w:t xml:space="preserve"> concentrations varied </w:t>
      </w:r>
      <w:del w:id="287" w:author="Domagalski, Joseph L" w:date="2020-03-25T14:01:00Z">
        <w:r w:rsidR="00F3452C" w:rsidRPr="00E80628" w:rsidDel="00DF145E">
          <w:delText>with in</w:delText>
        </w:r>
      </w:del>
      <w:ins w:id="288" w:author="Domagalski, Joseph L" w:date="2020-03-25T14:01:00Z">
        <w:r w:rsidR="00DF145E">
          <w:t>during</w:t>
        </w:r>
      </w:ins>
      <w:r w:rsidR="00F3452C" w:rsidRPr="00E80628">
        <w:t xml:space="preserve"> the 1970-2019 period and were greatly affected by high variability in discharge (Figure </w:t>
      </w:r>
      <w:r w:rsidR="002567F8" w:rsidRPr="00E80628">
        <w:t>7</w:t>
      </w:r>
      <w:r w:rsidR="00E95E65" w:rsidRPr="00E80628">
        <w:t>A</w:t>
      </w:r>
      <w:r w:rsidR="00F3452C" w:rsidRPr="00E80628">
        <w:t xml:space="preserve">). Results of the </w:t>
      </w:r>
      <w:proofErr w:type="spellStart"/>
      <w:r w:rsidR="00A00EE4" w:rsidRPr="00E80628">
        <w:t>EGRET</w:t>
      </w:r>
      <w:r w:rsidR="00F3452C" w:rsidRPr="00E80628">
        <w:t>ci</w:t>
      </w:r>
      <w:proofErr w:type="spellEnd"/>
      <w:r w:rsidR="00F3452C" w:rsidRPr="00E80628">
        <w:t xml:space="preserve"> test </w:t>
      </w:r>
      <w:r w:rsidRPr="00E80628">
        <w:t>indicated a</w:t>
      </w:r>
      <w:r w:rsidR="00F3452C" w:rsidRPr="00E80628">
        <w:t xml:space="preserve"> “likely” decr</w:t>
      </w:r>
      <w:r w:rsidRPr="00E80628">
        <w:t>ease</w:t>
      </w:r>
      <w:r w:rsidR="00F3452C" w:rsidRPr="00E80628">
        <w:t xml:space="preserve"> in concentration (about 0.14 mg</w:t>
      </w:r>
      <w:ins w:id="289" w:author="Kraus, Tamara" w:date="2020-02-16T19:24:00Z">
        <w:r w:rsidR="004F12E7">
          <w:t>-N</w:t>
        </w:r>
      </w:ins>
      <w:r w:rsidR="00F3452C" w:rsidRPr="00E80628">
        <w:t>/</w:t>
      </w:r>
      <w:ins w:id="290" w:author="Kraus, Tamara" w:date="2020-02-16T19:24:00Z">
        <w:r w:rsidR="004F12E7">
          <w:t>L</w:t>
        </w:r>
      </w:ins>
      <w:r w:rsidR="00F3452C" w:rsidRPr="00E80628">
        <w:t>) and loads (about 0.27 million kg</w:t>
      </w:r>
      <w:r w:rsidR="004F12E7">
        <w:t>-N</w:t>
      </w:r>
      <w:r w:rsidR="00F3452C" w:rsidRPr="00E80628">
        <w:t>/</w:t>
      </w:r>
      <w:r w:rsidR="00BD527B" w:rsidRPr="00E80628">
        <w:t>y</w:t>
      </w:r>
      <w:r w:rsidR="00F3452C" w:rsidRPr="00E80628">
        <w:t xml:space="preserve">ear) over the 1970-2019 period (Table </w:t>
      </w:r>
      <w:r w:rsidRPr="00E80628">
        <w:t>2</w:t>
      </w:r>
      <w:r w:rsidR="00F3452C" w:rsidRPr="00E80628">
        <w:t xml:space="preserve">). Figures </w:t>
      </w:r>
      <w:r w:rsidR="002567F8" w:rsidRPr="00E80628">
        <w:t>7</w:t>
      </w:r>
      <w:r w:rsidR="00E95E65" w:rsidRPr="00E80628">
        <w:t>A</w:t>
      </w:r>
      <w:r w:rsidR="00F3452C" w:rsidRPr="00E80628">
        <w:t xml:space="preserve"> and </w:t>
      </w:r>
      <w:r w:rsidR="002567F8" w:rsidRPr="00E80628">
        <w:t>7</w:t>
      </w:r>
      <w:r w:rsidR="00E95E65" w:rsidRPr="00E80628">
        <w:t xml:space="preserve">B </w:t>
      </w:r>
      <w:r w:rsidR="00F3452C" w:rsidRPr="00E80628">
        <w:t xml:space="preserve">show that the width of the </w:t>
      </w:r>
      <w:r w:rsidR="00F3452C" w:rsidRPr="00E80628">
        <w:lastRenderedPageBreak/>
        <w:t>90% confidence band</w:t>
      </w:r>
      <w:r w:rsidRPr="00E80628">
        <w:t xml:space="preserve"> for the flow normalized concentrations and loads</w:t>
      </w:r>
      <w:r w:rsidR="00F3452C" w:rsidRPr="00E80628">
        <w:t xml:space="preserve"> w</w:t>
      </w:r>
      <w:r w:rsidRPr="00E80628">
        <w:t>ere</w:t>
      </w:r>
      <w:r w:rsidR="00F3452C" w:rsidRPr="00E80628">
        <w:t xml:space="preserve"> relatively the same throughout the 1970-2019 period. Results of the Mann-Whitney-Wilcoxon Rank Sum test show that in the early decade </w:t>
      </w:r>
      <w:r w:rsidRPr="00E80628">
        <w:t>nitrate</w:t>
      </w:r>
      <w:r w:rsidR="00F3452C" w:rsidRPr="00E80628">
        <w:t xml:space="preserve"> concentrations </w:t>
      </w:r>
      <w:del w:id="291" w:author="Domagalski, Joseph L" w:date="2020-03-25T14:50:00Z">
        <w:r w:rsidR="00F3452C" w:rsidRPr="00E80628" w:rsidDel="00C62FD5">
          <w:delText>were highest in the winter</w:delText>
        </w:r>
      </w:del>
      <w:ins w:id="292" w:author="Domagalski, Joseph L" w:date="2020-03-25T14:50:00Z">
        <w:r w:rsidR="00C62FD5">
          <w:t>nitrate concentrations did not vary much with the lowest concentrations in May and June</w:t>
        </w:r>
      </w:ins>
      <w:r w:rsidR="00F3452C" w:rsidRPr="00E80628">
        <w:t xml:space="preserve">. </w:t>
      </w:r>
      <w:del w:id="293" w:author="Domagalski, Joseph L" w:date="2020-03-25T14:51:00Z">
        <w:r w:rsidR="00F3452C" w:rsidRPr="00E80628" w:rsidDel="00C62FD5">
          <w:delText>On the other hand, concentrations are highest during the summer in the recent deca</w:delText>
        </w:r>
      </w:del>
      <w:ins w:id="294" w:author="Domagalski, Joseph L" w:date="2020-03-25T14:51:00Z">
        <w:r w:rsidR="00C62FD5">
          <w:t xml:space="preserve">  Nitrate concentrations were sometimes elevated in the recent decade particularly in the February through April period, wit</w:t>
        </w:r>
      </w:ins>
      <w:ins w:id="295" w:author="Domagalski, Joseph L" w:date="2020-03-25T14:52:00Z">
        <w:r w:rsidR="00C62FD5">
          <w:t xml:space="preserve">h the lowest concentrations during July through </w:t>
        </w:r>
        <w:proofErr w:type="spellStart"/>
        <w:r w:rsidR="00C62FD5">
          <w:t>Setember</w:t>
        </w:r>
      </w:ins>
      <w:proofErr w:type="spellEnd"/>
      <w:del w:id="296" w:author="Domagalski, Joseph L" w:date="2020-03-25T14:51:00Z">
        <w:r w:rsidR="00F3452C" w:rsidRPr="00E80628" w:rsidDel="00C62FD5">
          <w:delText xml:space="preserve">de </w:delText>
        </w:r>
      </w:del>
      <w:r w:rsidR="00F3452C" w:rsidRPr="00E80628">
        <w:t>(fig</w:t>
      </w:r>
      <w:r w:rsidR="002567F8" w:rsidRPr="00E80628">
        <w:t>ure</w:t>
      </w:r>
      <w:r w:rsidR="00F3452C" w:rsidRPr="00E80628">
        <w:t xml:space="preserve"> </w:t>
      </w:r>
      <w:r w:rsidR="002567F8" w:rsidRPr="00E80628">
        <w:t>8</w:t>
      </w:r>
      <w:r w:rsidR="00E95E65" w:rsidRPr="00E80628">
        <w:t>A</w:t>
      </w:r>
      <w:r w:rsidR="00F3452C" w:rsidRPr="00E80628">
        <w:t xml:space="preserve">).  </w:t>
      </w:r>
      <w:r w:rsidRPr="00E80628">
        <w:t>M</w:t>
      </w:r>
      <w:r w:rsidR="00F3452C" w:rsidRPr="00E80628">
        <w:t>edian concentration</w:t>
      </w:r>
      <w:r w:rsidRPr="00E80628">
        <w:t>s</w:t>
      </w:r>
      <w:r w:rsidR="00F3452C" w:rsidRPr="00E80628">
        <w:t xml:space="preserve"> difference between the early and recent decade are only significant in the months of February and July through September (fig</w:t>
      </w:r>
      <w:r w:rsidR="002567F8" w:rsidRPr="00E80628">
        <w:t>ure</w:t>
      </w:r>
      <w:r w:rsidR="00F3452C" w:rsidRPr="00E80628">
        <w:t xml:space="preserve"> </w:t>
      </w:r>
      <w:r w:rsidR="002567F8" w:rsidRPr="00E80628">
        <w:t>8</w:t>
      </w:r>
      <w:r w:rsidR="00E95E65" w:rsidRPr="00E80628">
        <w:t>C</w:t>
      </w:r>
      <w:r w:rsidR="00F3452C" w:rsidRPr="00E80628">
        <w:t xml:space="preserve">). </w:t>
      </w:r>
    </w:p>
    <w:p w14:paraId="1FE11C04" w14:textId="6FDA3D7A" w:rsidR="00D323FE" w:rsidRPr="00E80628" w:rsidRDefault="00F3452C" w:rsidP="006335FA">
      <w:pPr>
        <w:autoSpaceDE w:val="0"/>
        <w:autoSpaceDN w:val="0"/>
        <w:adjustRightInd w:val="0"/>
        <w:ind w:firstLine="720"/>
      </w:pPr>
      <w:r w:rsidRPr="00E80628">
        <w:t xml:space="preserve">Estimated annual concentrations and loads for ammonium show a different pattern than that of </w:t>
      </w:r>
      <w:r w:rsidR="00BC741B" w:rsidRPr="00E80628">
        <w:t>nitrate</w:t>
      </w:r>
      <w:r w:rsidRPr="00E80628">
        <w:t xml:space="preserve"> (fig</w:t>
      </w:r>
      <w:r w:rsidR="002567F8" w:rsidRPr="00E80628">
        <w:t>ure</w:t>
      </w:r>
      <w:r w:rsidRPr="00E80628">
        <w:t xml:space="preserve">s </w:t>
      </w:r>
      <w:r w:rsidR="002567F8" w:rsidRPr="00E80628">
        <w:t>7</w:t>
      </w:r>
      <w:r w:rsidR="00E95E65" w:rsidRPr="00E80628">
        <w:t>C</w:t>
      </w:r>
      <w:r w:rsidRPr="00E80628">
        <w:t xml:space="preserve"> and </w:t>
      </w:r>
      <w:r w:rsidR="002567F8" w:rsidRPr="00E80628">
        <w:t>7</w:t>
      </w:r>
      <w:r w:rsidR="00E95E65" w:rsidRPr="00E80628">
        <w:t>D</w:t>
      </w:r>
      <w:r w:rsidRPr="00E80628">
        <w:t xml:space="preserve">). Results show </w:t>
      </w:r>
      <w:del w:id="297" w:author="Domagalski, Joseph L" w:date="2020-03-25T14:53:00Z">
        <w:r w:rsidRPr="00E80628" w:rsidDel="00C62FD5">
          <w:delText xml:space="preserve">great </w:delText>
        </w:r>
      </w:del>
      <w:r w:rsidRPr="00E80628">
        <w:t xml:space="preserve">variation in concentrations during the early time period 1975-1985 and for loads during 1985-1995 time. The </w:t>
      </w:r>
      <w:r w:rsidR="00BC741B" w:rsidRPr="00E80628">
        <w:t>ammonium</w:t>
      </w:r>
      <w:r w:rsidRPr="00E80628">
        <w:t xml:space="preserve"> concentration</w:t>
      </w:r>
      <w:ins w:id="298" w:author="Domagalski, Joseph L" w:date="2020-03-25T14:53:00Z">
        <w:r w:rsidR="00C62FD5">
          <w:t>s</w:t>
        </w:r>
      </w:ins>
      <w:del w:id="299" w:author="Domagalski, Joseph L" w:date="2020-03-25T14:53:00Z">
        <w:r w:rsidR="00BC741B" w:rsidRPr="00E80628" w:rsidDel="00C62FD5">
          <w:delText>s</w:delText>
        </w:r>
      </w:del>
      <w:r w:rsidRPr="00E80628">
        <w:t xml:space="preserve"> decline starting in 1995 </w:t>
      </w:r>
      <w:r w:rsidR="00BC741B" w:rsidRPr="00E80628">
        <w:t>and continue to decline for the remainder of the period of record</w:t>
      </w:r>
      <w:r w:rsidRPr="00E80628">
        <w:t xml:space="preserve"> </w:t>
      </w:r>
      <w:r w:rsidR="00BC741B" w:rsidRPr="00E80628">
        <w:t>(</w:t>
      </w:r>
      <w:r w:rsidRPr="00E80628">
        <w:t xml:space="preserve">figure </w:t>
      </w:r>
      <w:r w:rsidR="002567F8" w:rsidRPr="00E80628">
        <w:t>7</w:t>
      </w:r>
      <w:r w:rsidR="00E95E65" w:rsidRPr="00E80628">
        <w:t>C</w:t>
      </w:r>
      <w:r w:rsidR="00BC741B" w:rsidRPr="00E80628">
        <w:t>)</w:t>
      </w:r>
      <w:r w:rsidRPr="00E80628">
        <w:t>. Variation in estimated loads remain similar throughout the 1970-2019 period (fig</w:t>
      </w:r>
      <w:r w:rsidR="002567F8" w:rsidRPr="00E80628">
        <w:t>ure</w:t>
      </w:r>
      <w:r w:rsidRPr="00E80628">
        <w:t xml:space="preserve"> </w:t>
      </w:r>
      <w:r w:rsidR="002567F8" w:rsidRPr="00E80628">
        <w:t>7</w:t>
      </w:r>
      <w:r w:rsidR="00E95E65" w:rsidRPr="00E80628">
        <w:t>D</w:t>
      </w:r>
      <w:r w:rsidRPr="00E80628">
        <w:t>).</w:t>
      </w:r>
      <w:r w:rsidR="002567F8" w:rsidRPr="00E80628">
        <w:t xml:space="preserve"> </w:t>
      </w:r>
      <w:r w:rsidR="00BC741B" w:rsidRPr="00E80628">
        <w:t xml:space="preserve">There is </w:t>
      </w:r>
      <w:r w:rsidRPr="00E80628">
        <w:t>a “highly likely” decr</w:t>
      </w:r>
      <w:r w:rsidR="00BC741B" w:rsidRPr="00E80628">
        <w:t>ease</w:t>
      </w:r>
      <w:r w:rsidRPr="00E80628">
        <w:t xml:space="preserve"> in both concentration (about 0.11 mg</w:t>
      </w:r>
      <w:r w:rsidR="004F12E7">
        <w:t>-N</w:t>
      </w:r>
      <w:r w:rsidRPr="00E80628">
        <w:t>/</w:t>
      </w:r>
      <w:r w:rsidR="004F12E7">
        <w:t>L</w:t>
      </w:r>
      <w:r w:rsidRPr="00E80628">
        <w:t>) and loads (about 0.26 million kg</w:t>
      </w:r>
      <w:r w:rsidR="004F12E7">
        <w:t>-N</w:t>
      </w:r>
      <w:r w:rsidRPr="00E80628">
        <w:t xml:space="preserve">/Year) over the 1970-2019 period (Table </w:t>
      </w:r>
      <w:r w:rsidR="002567F8" w:rsidRPr="00E80628">
        <w:t>2</w:t>
      </w:r>
      <w:r w:rsidRPr="00E80628">
        <w:t>).</w:t>
      </w:r>
      <w:r w:rsidR="00BC741B" w:rsidRPr="00E80628">
        <w:t xml:space="preserve"> </w:t>
      </w:r>
      <w:r w:rsidRPr="00E80628">
        <w:t xml:space="preserve">Results from the Mann-Whitney-Wilcoxon Rank Sum test show that </w:t>
      </w:r>
      <w:r w:rsidR="00BC741B" w:rsidRPr="00E80628">
        <w:t>ammonium</w:t>
      </w:r>
      <w:r w:rsidRPr="00E80628">
        <w:t xml:space="preserve"> concentrations</w:t>
      </w:r>
      <w:r w:rsidR="00BC741B" w:rsidRPr="00E80628">
        <w:t xml:space="preserve"> decrease</w:t>
      </w:r>
      <w:r w:rsidRPr="00E80628">
        <w:t xml:space="preserve"> in the recent</w:t>
      </w:r>
      <w:r w:rsidR="002567F8" w:rsidRPr="00E80628">
        <w:t xml:space="preserve"> (figure 8</w:t>
      </w:r>
      <w:r w:rsidR="00E95E65" w:rsidRPr="00E80628">
        <w:t>B</w:t>
      </w:r>
      <w:r w:rsidR="002567F8" w:rsidRPr="00E80628">
        <w:t>)</w:t>
      </w:r>
      <w:r w:rsidRPr="00E80628">
        <w:t xml:space="preserve">. Unlike </w:t>
      </w:r>
      <w:r w:rsidR="00BC741B" w:rsidRPr="00E80628">
        <w:t>nitrate</w:t>
      </w:r>
      <w:r w:rsidRPr="00E80628">
        <w:t xml:space="preserve">; the difference between the early and recent decade in </w:t>
      </w:r>
      <w:r w:rsidR="002567F8" w:rsidRPr="00E80628">
        <w:t>ammonium</w:t>
      </w:r>
      <w:r w:rsidRPr="00E80628">
        <w:t xml:space="preserve"> concentrations are significant for all months of the year, with high </w:t>
      </w:r>
      <w:r w:rsidR="00BC741B" w:rsidRPr="00E80628">
        <w:t>ammonium</w:t>
      </w:r>
      <w:r w:rsidRPr="00E80628">
        <w:t xml:space="preserve"> concentrations in winter for the early decade and in </w:t>
      </w:r>
      <w:del w:id="300" w:author="Domagalski, Joseph L" w:date="2020-03-25T14:55:00Z">
        <w:r w:rsidRPr="00E80628" w:rsidDel="00C62FD5">
          <w:delText xml:space="preserve">summer </w:delText>
        </w:r>
      </w:del>
      <w:ins w:id="301" w:author="Domagalski, Joseph L" w:date="2020-03-25T14:55:00Z">
        <w:r w:rsidR="00C62FD5">
          <w:t>spring</w:t>
        </w:r>
        <w:r w:rsidR="00C62FD5" w:rsidRPr="00E80628">
          <w:t xml:space="preserve"> </w:t>
        </w:r>
      </w:ins>
      <w:r w:rsidRPr="00E80628">
        <w:t>for the recent decade (fig</w:t>
      </w:r>
      <w:r w:rsidR="006335FA" w:rsidRPr="00E80628">
        <w:t>ures</w:t>
      </w:r>
      <w:r w:rsidRPr="00E80628">
        <w:t xml:space="preserve"> </w:t>
      </w:r>
      <w:r w:rsidR="006335FA" w:rsidRPr="00E80628">
        <w:t>8</w:t>
      </w:r>
      <w:r w:rsidR="00E95E65" w:rsidRPr="00E80628">
        <w:t>B</w:t>
      </w:r>
      <w:r w:rsidR="006335FA" w:rsidRPr="00E80628">
        <w:t xml:space="preserve"> and 8</w:t>
      </w:r>
      <w:r w:rsidR="00E95E65" w:rsidRPr="00E80628">
        <w:t>D</w:t>
      </w:r>
      <w:r w:rsidRPr="00E80628">
        <w:t xml:space="preserve">). </w:t>
      </w:r>
    </w:p>
    <w:p w14:paraId="7788639D" w14:textId="2BA12E5C" w:rsidR="00CE19A7" w:rsidRDefault="00F3452C" w:rsidP="006335FA">
      <w:pPr>
        <w:autoSpaceDE w:val="0"/>
        <w:autoSpaceDN w:val="0"/>
        <w:adjustRightInd w:val="0"/>
        <w:ind w:firstLine="720"/>
      </w:pPr>
      <w:r w:rsidRPr="00E80628">
        <w:t>T</w:t>
      </w:r>
      <w:r w:rsidR="00D323FE" w:rsidRPr="00E80628">
        <w:t xml:space="preserve">otal </w:t>
      </w:r>
      <w:proofErr w:type="spellStart"/>
      <w:r w:rsidR="00D323FE" w:rsidRPr="00E80628">
        <w:t>Kjeldahl</w:t>
      </w:r>
      <w:proofErr w:type="spellEnd"/>
      <w:r w:rsidR="00D323FE" w:rsidRPr="00E80628">
        <w:t xml:space="preserve"> nitrogen </w:t>
      </w:r>
      <w:r w:rsidRPr="00E80628">
        <w:t xml:space="preserve">concentrations and loads decreased continuously throughout the </w:t>
      </w:r>
      <w:del w:id="302" w:author="Domagalski, Joseph L" w:date="2020-03-25T14:56:00Z">
        <w:r w:rsidRPr="00E80628" w:rsidDel="00C62FD5">
          <w:delText>1970-2019 period</w:delText>
        </w:r>
      </w:del>
      <w:ins w:id="303" w:author="Domagalski, Joseph L" w:date="2020-03-25T14:56:00Z">
        <w:r w:rsidR="00C62FD5">
          <w:t>period of record</w:t>
        </w:r>
      </w:ins>
      <w:r w:rsidRPr="00E80628">
        <w:t xml:space="preserve"> </w:t>
      </w:r>
      <w:r w:rsidR="00CE19A7" w:rsidRPr="00E80628">
        <w:t>similar to that for ammonium</w:t>
      </w:r>
      <w:r w:rsidRPr="00E80628">
        <w:t xml:space="preserve"> (</w:t>
      </w:r>
      <w:r w:rsidR="006335FA" w:rsidRPr="00E80628">
        <w:t>f</w:t>
      </w:r>
      <w:r w:rsidRPr="00E80628">
        <w:t>ig</w:t>
      </w:r>
      <w:r w:rsidR="006335FA" w:rsidRPr="00E80628">
        <w:t>ures</w:t>
      </w:r>
      <w:r w:rsidRPr="00E80628">
        <w:t xml:space="preserve"> </w:t>
      </w:r>
      <w:r w:rsidR="006335FA" w:rsidRPr="00E80628">
        <w:t>7</w:t>
      </w:r>
      <w:r w:rsidR="00E95E65" w:rsidRPr="00E80628">
        <w:t>E</w:t>
      </w:r>
      <w:r w:rsidRPr="00E80628">
        <w:t xml:space="preserve">, and </w:t>
      </w:r>
      <w:r w:rsidR="006335FA" w:rsidRPr="00E80628">
        <w:t>7</w:t>
      </w:r>
      <w:r w:rsidR="00E95E65" w:rsidRPr="00E80628">
        <w:t>F</w:t>
      </w:r>
      <w:r w:rsidRPr="00E80628">
        <w:t xml:space="preserve">). Results from the </w:t>
      </w:r>
      <w:proofErr w:type="spellStart"/>
      <w:r w:rsidR="00A00EE4" w:rsidRPr="00E80628">
        <w:t>EGRET</w:t>
      </w:r>
      <w:r w:rsidRPr="00E80628">
        <w:t>ci</w:t>
      </w:r>
      <w:proofErr w:type="spellEnd"/>
      <w:r w:rsidRPr="00E80628">
        <w:t xml:space="preserve"> test also show that there is a “highly likely” decrease in TKN concentrations (about 0.78 mg</w:t>
      </w:r>
      <w:r w:rsidR="004F12E7">
        <w:t>-N</w:t>
      </w:r>
      <w:r w:rsidRPr="00E80628">
        <w:t>/</w:t>
      </w:r>
      <w:r w:rsidR="004F12E7">
        <w:t>L</w:t>
      </w:r>
      <w:r w:rsidRPr="00E80628">
        <w:t>) and a “very likely” decrease in loads (about 2.86 million kg</w:t>
      </w:r>
      <w:r w:rsidR="004F12E7">
        <w:t>-N</w:t>
      </w:r>
      <w:r w:rsidRPr="00E80628">
        <w:t xml:space="preserve">/year) over the 1970-2019 period (Table </w:t>
      </w:r>
      <w:r w:rsidR="00CE19A7" w:rsidRPr="00E80628">
        <w:t>2</w:t>
      </w:r>
      <w:r w:rsidRPr="00E80628">
        <w:t>).</w:t>
      </w:r>
      <w:r>
        <w:t xml:space="preserve"> </w:t>
      </w:r>
    </w:p>
    <w:p w14:paraId="1FC19346" w14:textId="33DB1CC7" w:rsidR="00F3452C" w:rsidRPr="00E80628" w:rsidRDefault="00F3452C" w:rsidP="00E857CB">
      <w:pPr>
        <w:autoSpaceDE w:val="0"/>
        <w:autoSpaceDN w:val="0"/>
        <w:adjustRightInd w:val="0"/>
        <w:ind w:firstLine="720"/>
      </w:pPr>
      <w:r>
        <w:t xml:space="preserve"> </w:t>
      </w:r>
      <w:r w:rsidRPr="00E80628">
        <w:t>Trends in O</w:t>
      </w:r>
      <w:r w:rsidR="00CE19A7" w:rsidRPr="00E80628">
        <w:t>P</w:t>
      </w:r>
      <w:r w:rsidRPr="00E80628">
        <w:t xml:space="preserve"> concentrations and loads </w:t>
      </w:r>
      <w:r w:rsidR="00EE393F" w:rsidRPr="00E80628">
        <w:t>follow</w:t>
      </w:r>
      <w:r w:rsidRPr="00E80628">
        <w:t>ed a similar pattern over the 1970-2019 period</w:t>
      </w:r>
      <w:r w:rsidR="006335FA" w:rsidRPr="00E80628">
        <w:t xml:space="preserve"> (figures 7</w:t>
      </w:r>
      <w:r w:rsidR="00E95E65" w:rsidRPr="00E80628">
        <w:t>G</w:t>
      </w:r>
      <w:r w:rsidR="006335FA" w:rsidRPr="00E80628">
        <w:t>, and 7</w:t>
      </w:r>
      <w:r w:rsidR="00E95E65" w:rsidRPr="00E80628">
        <w:t>H</w:t>
      </w:r>
      <w:r w:rsidR="006335FA" w:rsidRPr="00E80628">
        <w:t>)</w:t>
      </w:r>
      <w:r w:rsidRPr="00E80628">
        <w:t xml:space="preserve">. Results from the </w:t>
      </w:r>
      <w:proofErr w:type="spellStart"/>
      <w:r w:rsidR="00A00EE4" w:rsidRPr="00E80628">
        <w:t>EGRET</w:t>
      </w:r>
      <w:r w:rsidRPr="00E80628">
        <w:t>ci</w:t>
      </w:r>
      <w:proofErr w:type="spellEnd"/>
      <w:r w:rsidRPr="00E80628">
        <w:t xml:space="preserve"> test showed a “likely” decline in both concentrations and loads for the 1970-2019 period (about 0.01 mg</w:t>
      </w:r>
      <w:r w:rsidR="004F12E7">
        <w:t>-P</w:t>
      </w:r>
      <w:r w:rsidRPr="00E80628">
        <w:t>/</w:t>
      </w:r>
      <w:r w:rsidR="004F12E7">
        <w:t>L</w:t>
      </w:r>
      <w:r w:rsidRPr="00E80628">
        <w:t xml:space="preserve"> in concentrations and 0.05 million kg/year in loads).  </w:t>
      </w:r>
    </w:p>
    <w:p w14:paraId="603B96A1" w14:textId="77EBCFA9" w:rsidR="00F3452C" w:rsidRDefault="00F3452C" w:rsidP="006335FA">
      <w:pPr>
        <w:autoSpaceDE w:val="0"/>
        <w:autoSpaceDN w:val="0"/>
        <w:adjustRightInd w:val="0"/>
      </w:pPr>
      <w:r w:rsidRPr="00E80628">
        <w:t xml:space="preserve">Trends in TP concentration and loads </w:t>
      </w:r>
      <w:r w:rsidR="00EE393F" w:rsidRPr="00E80628">
        <w:t>follow</w:t>
      </w:r>
      <w:r w:rsidRPr="00E80628">
        <w:t xml:space="preserve"> a similar pattern to that of OP with a greater variation in TP concentrations in the mid-80s reflected in the wide 90% confidence band (fig</w:t>
      </w:r>
      <w:r w:rsidR="006335FA" w:rsidRPr="00E80628">
        <w:t>ure</w:t>
      </w:r>
      <w:r w:rsidRPr="00E80628">
        <w:t xml:space="preserve"> </w:t>
      </w:r>
      <w:r w:rsidR="006335FA" w:rsidRPr="00E80628">
        <w:t>7</w:t>
      </w:r>
      <w:r w:rsidR="00E95E65" w:rsidRPr="00E80628">
        <w:t>J</w:t>
      </w:r>
      <w:r w:rsidRPr="00E80628">
        <w:t xml:space="preserve">). TP concentrations increased in the early decade to reach its highest value of 0.29 </w:t>
      </w:r>
      <w:r w:rsidR="004F12E7" w:rsidRPr="00E80628">
        <w:t>mg</w:t>
      </w:r>
      <w:r w:rsidR="004F12E7">
        <w:t>-P</w:t>
      </w:r>
      <w:r w:rsidR="004F12E7" w:rsidRPr="00E80628">
        <w:t>/</w:t>
      </w:r>
      <w:r w:rsidR="004F12E7">
        <w:t>L</w:t>
      </w:r>
      <w:r w:rsidRPr="00E80628">
        <w:t xml:space="preserve"> in 1988 </w:t>
      </w:r>
      <w:r w:rsidR="00EE393F" w:rsidRPr="00E80628">
        <w:t>follow</w:t>
      </w:r>
      <w:r w:rsidRPr="00E80628">
        <w:t xml:space="preserve">ed by a continuance decrease in concentration though the remainder of the time period.  Overall results from the </w:t>
      </w:r>
      <w:proofErr w:type="spellStart"/>
      <w:r w:rsidR="00A00EE4" w:rsidRPr="00E80628">
        <w:t>EGRET</w:t>
      </w:r>
      <w:r w:rsidRPr="00E80628">
        <w:t>ci</w:t>
      </w:r>
      <w:proofErr w:type="spellEnd"/>
      <w:r w:rsidRPr="00E80628">
        <w:t xml:space="preserve"> test show that there is a “highly likely” decline in TP concentrations about 0.09 mg</w:t>
      </w:r>
      <w:ins w:id="304" w:author="Kraus, Tamara" w:date="2020-02-16T19:25:00Z">
        <w:r w:rsidR="004F12E7">
          <w:t>-P</w:t>
        </w:r>
      </w:ins>
      <w:r w:rsidRPr="00E80628">
        <w:t>/L and in loads about 0.16 million kg</w:t>
      </w:r>
      <w:ins w:id="305" w:author="Kraus, Tamara" w:date="2020-02-16T19:25:00Z">
        <w:r w:rsidR="004F12E7">
          <w:t>-P</w:t>
        </w:r>
      </w:ins>
      <w:r w:rsidRPr="00E80628">
        <w:t>/year over the 1970-2019 period.</w:t>
      </w:r>
      <w:r w:rsidRPr="009743F4">
        <w:t xml:space="preserve">   </w:t>
      </w:r>
    </w:p>
    <w:p w14:paraId="5E063402" w14:textId="2F062936" w:rsidR="00751380" w:rsidRDefault="00751380">
      <w:pPr>
        <w:autoSpaceDE w:val="0"/>
        <w:autoSpaceDN w:val="0"/>
        <w:adjustRightInd w:val="0"/>
        <w:ind w:firstLine="720"/>
      </w:pPr>
    </w:p>
    <w:p w14:paraId="6E4F3CAC" w14:textId="62B45559" w:rsidR="00590FA6" w:rsidRPr="008A5B96" w:rsidRDefault="00590FA6" w:rsidP="00590FA6">
      <w:pPr>
        <w:autoSpaceDE w:val="0"/>
        <w:autoSpaceDN w:val="0"/>
        <w:adjustRightInd w:val="0"/>
        <w:ind w:firstLine="720"/>
        <w:rPr>
          <w:color w:val="FF0000"/>
          <w:highlight w:val="lightGray"/>
        </w:rPr>
      </w:pPr>
    </w:p>
    <w:p w14:paraId="6F3011E3" w14:textId="4A8AF25D" w:rsidR="00F3452C" w:rsidRDefault="005C2E49" w:rsidP="00060904">
      <w:pPr>
        <w:jc w:val="center"/>
        <w:rPr>
          <w:highlight w:val="lightGray"/>
        </w:rPr>
      </w:pPr>
      <w:ins w:id="306" w:author="Domagalski, Joseph L" w:date="2020-03-18T13:14:00Z">
        <w:r>
          <w:rPr>
            <w:noProof/>
          </w:rPr>
          <w:lastRenderedPageBreak/>
          <w:drawing>
            <wp:inline distT="0" distB="0" distL="0" distR="0" wp14:anchorId="43F81714" wp14:editId="4B8BBAD2">
              <wp:extent cx="5943600" cy="7636510"/>
              <wp:effectExtent l="0" t="0" r="0" b="0"/>
              <wp:docPr id="2" name="Picture 2" descr="A picture containing building, dark, li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7_VernalisLoads_Con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7636510"/>
                      </a:xfrm>
                      <a:prstGeom prst="rect">
                        <a:avLst/>
                      </a:prstGeom>
                    </pic:spPr>
                  </pic:pic>
                </a:graphicData>
              </a:graphic>
            </wp:inline>
          </w:drawing>
        </w:r>
      </w:ins>
      <w:commentRangeStart w:id="307"/>
      <w:commentRangeEnd w:id="307"/>
      <w:r w:rsidR="0067105B">
        <w:rPr>
          <w:rStyle w:val="CommentReference"/>
        </w:rPr>
        <w:commentReference w:id="307"/>
      </w:r>
    </w:p>
    <w:p w14:paraId="61DA0E78" w14:textId="77777777" w:rsidR="00021AFE" w:rsidRDefault="00021AFE" w:rsidP="00060904">
      <w:pPr>
        <w:jc w:val="center"/>
        <w:rPr>
          <w:highlight w:val="lightGray"/>
        </w:rPr>
      </w:pPr>
    </w:p>
    <w:p w14:paraId="57AB0835" w14:textId="1CDC8F02" w:rsidR="002C5788" w:rsidRDefault="002C5788" w:rsidP="002C5788">
      <w:r w:rsidRPr="0067514C">
        <w:rPr>
          <w:b/>
        </w:rPr>
        <w:lastRenderedPageBreak/>
        <w:t>Figure 7</w:t>
      </w:r>
      <w:r w:rsidRPr="0026218D">
        <w:t xml:space="preserve">. San Joaquin River at </w:t>
      </w:r>
      <w:proofErr w:type="spellStart"/>
      <w:r w:rsidRPr="0026218D">
        <w:t>Vernalis</w:t>
      </w:r>
      <w:proofErr w:type="spellEnd"/>
      <w:r w:rsidRPr="0026218D">
        <w:t xml:space="preserve"> models for nutrient concentrations</w:t>
      </w:r>
      <w:r>
        <w:t xml:space="preserve"> and loads.</w:t>
      </w:r>
      <w:r w:rsidRPr="002C5788">
        <w:t xml:space="preserve"> </w:t>
      </w:r>
      <w:ins w:id="308" w:author="Domagalski, Joseph L" w:date="2020-03-18T13:15:00Z">
        <w:r w:rsidR="005C2E49">
          <w:t>Confidence bands are for flow normalized concentration or load.  Solid orange line shows the annual flow normalized concentration or load.  The blue dots are the modeled annual mean concentrations and loads.  Solid blue line is discharge.</w:t>
        </w:r>
      </w:ins>
    </w:p>
    <w:p w14:paraId="0BB31505" w14:textId="77777777" w:rsidR="00EB30DF" w:rsidRDefault="00EB30DF" w:rsidP="002C5788">
      <w:pPr>
        <w:rPr>
          <w:highlight w:val="lightGray"/>
        </w:rPr>
      </w:pPr>
    </w:p>
    <w:p w14:paraId="125A2BB0" w14:textId="1A76FAAE" w:rsidR="00590FA6" w:rsidRDefault="004D4BEB" w:rsidP="00060904">
      <w:pPr>
        <w:jc w:val="center"/>
        <w:rPr>
          <w:highlight w:val="lightGray"/>
        </w:rPr>
      </w:pPr>
      <w:r>
        <w:rPr>
          <w:noProof/>
        </w:rPr>
        <w:drawing>
          <wp:inline distT="0" distB="0" distL="0" distR="0" wp14:anchorId="617BA38D" wp14:editId="442A2470">
            <wp:extent cx="5943600" cy="53625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8_Vernalis_ShiftPlo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362575"/>
                    </a:xfrm>
                    <a:prstGeom prst="rect">
                      <a:avLst/>
                    </a:prstGeom>
                  </pic:spPr>
                </pic:pic>
              </a:graphicData>
            </a:graphic>
          </wp:inline>
        </w:drawing>
      </w:r>
    </w:p>
    <w:p w14:paraId="0189CF8A" w14:textId="77777777" w:rsidR="0073043C" w:rsidRDefault="0073043C" w:rsidP="0073043C">
      <w:pPr>
        <w:jc w:val="right"/>
        <w:rPr>
          <w:highlight w:val="lightGray"/>
        </w:rPr>
      </w:pPr>
    </w:p>
    <w:p w14:paraId="711DEB8E" w14:textId="48842689" w:rsidR="00153488" w:rsidRDefault="00153488" w:rsidP="00153488">
      <w:pPr>
        <w:autoSpaceDE w:val="0"/>
        <w:autoSpaceDN w:val="0"/>
        <w:adjustRightInd w:val="0"/>
      </w:pPr>
      <w:bookmarkStart w:id="309" w:name="_Toc24034684"/>
      <w:r w:rsidRPr="0067514C">
        <w:rPr>
          <w:b/>
        </w:rPr>
        <w:t>Figure 6</w:t>
      </w:r>
      <w:r w:rsidRPr="0074437A">
        <w:t>.</w:t>
      </w:r>
      <w:r>
        <w:t xml:space="preserve"> San Joaquin River near </w:t>
      </w:r>
      <w:proofErr w:type="spellStart"/>
      <w:r>
        <w:t>Vernalis</w:t>
      </w:r>
      <w:proofErr w:type="spellEnd"/>
      <w:r>
        <w:t xml:space="preserve"> monthly side by side bar plot showing concentration difference (A, nitrate) and (B, ammonium) between the early and recent decade.  Monthly median concentration range difference for early and recent decade and 90% confidence intervals (C and D).</w:t>
      </w:r>
      <w:r w:rsidRPr="0074437A">
        <w:t xml:space="preserve"> </w:t>
      </w:r>
    </w:p>
    <w:p w14:paraId="49A0FFA5" w14:textId="77777777" w:rsidR="00153488" w:rsidRPr="0074437A" w:rsidRDefault="00153488" w:rsidP="00153488">
      <w:pPr>
        <w:autoSpaceDE w:val="0"/>
        <w:autoSpaceDN w:val="0"/>
        <w:adjustRightInd w:val="0"/>
      </w:pPr>
    </w:p>
    <w:p w14:paraId="6312B8DC" w14:textId="21176398" w:rsidR="00860E96" w:rsidRPr="00D91B95" w:rsidRDefault="00860E96" w:rsidP="0083523A">
      <w:pPr>
        <w:pStyle w:val="Heading2"/>
        <w:rPr>
          <w:b/>
        </w:rPr>
      </w:pPr>
      <w:r w:rsidRPr="00D91B95">
        <w:rPr>
          <w:b/>
        </w:rPr>
        <w:t>Nutrient Ratios</w:t>
      </w:r>
      <w:bookmarkEnd w:id="309"/>
    </w:p>
    <w:p w14:paraId="195473CC" w14:textId="77777777" w:rsidR="00D91B95" w:rsidRPr="00D91B95" w:rsidRDefault="00D91B95" w:rsidP="00D91B95"/>
    <w:p w14:paraId="43947EF3" w14:textId="436B60C2" w:rsidR="00F87F62" w:rsidRPr="001449EA" w:rsidRDefault="00F87F62" w:rsidP="00F87F62">
      <w:pPr>
        <w:ind w:firstLine="720"/>
        <w:rPr>
          <w:color w:val="000000" w:themeColor="text1"/>
        </w:rPr>
      </w:pPr>
      <w:bookmarkStart w:id="310" w:name="_Hlk24021847"/>
      <w:r w:rsidRPr="001449EA">
        <w:rPr>
          <w:color w:val="000000" w:themeColor="text1"/>
        </w:rPr>
        <w:t xml:space="preserve">Ratios of nitrate to ammonium have changed over the years at both the Sacramento River at Freeport and San Joaquin River near </w:t>
      </w:r>
      <w:proofErr w:type="spellStart"/>
      <w:r w:rsidRPr="001449EA">
        <w:rPr>
          <w:color w:val="000000" w:themeColor="text1"/>
        </w:rPr>
        <w:t>Vernalis</w:t>
      </w:r>
      <w:proofErr w:type="spellEnd"/>
      <w:r w:rsidRPr="001449EA">
        <w:rPr>
          <w:color w:val="000000" w:themeColor="text1"/>
        </w:rPr>
        <w:t xml:space="preserve">. </w:t>
      </w:r>
      <w:bookmarkEnd w:id="310"/>
      <w:r w:rsidRPr="001449EA">
        <w:rPr>
          <w:color w:val="000000" w:themeColor="text1"/>
        </w:rPr>
        <w:t xml:space="preserve"> Time series </w:t>
      </w:r>
      <w:r w:rsidRPr="00E80628">
        <w:rPr>
          <w:color w:val="000000" w:themeColor="text1"/>
        </w:rPr>
        <w:t>plots</w:t>
      </w:r>
      <w:ins w:id="311" w:author="Domagalski, Joseph L" w:date="2020-03-18T13:18:00Z">
        <w:r w:rsidR="005E3EF5">
          <w:rPr>
            <w:color w:val="000000" w:themeColor="text1"/>
          </w:rPr>
          <w:t xml:space="preserve"> of modeled daily </w:t>
        </w:r>
        <w:r w:rsidR="005E3EF5">
          <w:rPr>
            <w:color w:val="000000" w:themeColor="text1"/>
          </w:rPr>
          <w:lastRenderedPageBreak/>
          <w:t>concentrations</w:t>
        </w:r>
      </w:ins>
      <w:r w:rsidRPr="00E80628">
        <w:rPr>
          <w:color w:val="000000" w:themeColor="text1"/>
        </w:rPr>
        <w:t xml:space="preserve"> for both locations showing </w:t>
      </w:r>
      <w:r w:rsidR="002558E9" w:rsidRPr="00E80628">
        <w:rPr>
          <w:color w:val="000000" w:themeColor="text1"/>
        </w:rPr>
        <w:t>micro</w:t>
      </w:r>
      <w:r w:rsidRPr="00E80628">
        <w:rPr>
          <w:color w:val="000000" w:themeColor="text1"/>
        </w:rPr>
        <w:t>molar concentrations and ratios of nitrate to ammonium are shown in Figure 9.</w:t>
      </w:r>
    </w:p>
    <w:p w14:paraId="7B4886B7" w14:textId="77777777" w:rsidR="00F87F62" w:rsidRDefault="00F87F62" w:rsidP="00E857CB">
      <w:pPr>
        <w:ind w:firstLine="720"/>
      </w:pPr>
    </w:p>
    <w:p w14:paraId="47679838" w14:textId="1078E51F" w:rsidR="00F87F62" w:rsidRDefault="00F37639" w:rsidP="00E857CB">
      <w:pPr>
        <w:ind w:firstLine="720"/>
      </w:pPr>
      <w:r>
        <w:rPr>
          <w:noProof/>
        </w:rPr>
        <w:drawing>
          <wp:inline distT="0" distB="0" distL="0" distR="0" wp14:anchorId="08FA7F67" wp14:editId="7DB5B413">
            <wp:extent cx="5943600" cy="22707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9_Freeport_Vernalis_NO3_NH4_rati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270760"/>
                    </a:xfrm>
                    <a:prstGeom prst="rect">
                      <a:avLst/>
                    </a:prstGeom>
                  </pic:spPr>
                </pic:pic>
              </a:graphicData>
            </a:graphic>
          </wp:inline>
        </w:drawing>
      </w:r>
    </w:p>
    <w:p w14:paraId="44DA29E4" w14:textId="0E98BD4A" w:rsidR="00060904" w:rsidRDefault="00060904" w:rsidP="004D4BEB">
      <w:pPr>
        <w:rPr>
          <w:color w:val="000000" w:themeColor="text1"/>
        </w:rPr>
      </w:pPr>
    </w:p>
    <w:p w14:paraId="5A78553F" w14:textId="47920D75" w:rsidR="004D4BEB" w:rsidRDefault="004D4BEB" w:rsidP="004D4BEB">
      <w:pPr>
        <w:rPr>
          <w:color w:val="000000" w:themeColor="text1"/>
        </w:rPr>
      </w:pPr>
      <w:r w:rsidRPr="0067514C">
        <w:rPr>
          <w:b/>
          <w:color w:val="000000" w:themeColor="text1"/>
        </w:rPr>
        <w:t>Figure 9.</w:t>
      </w:r>
      <w:r>
        <w:rPr>
          <w:color w:val="000000" w:themeColor="text1"/>
        </w:rPr>
        <w:t xml:space="preserve">  Time series plots of</w:t>
      </w:r>
      <w:ins w:id="312" w:author="Domagalski, Joseph L" w:date="2020-03-16T11:23:00Z">
        <w:r w:rsidR="003E40E4">
          <w:rPr>
            <w:color w:val="000000" w:themeColor="text1"/>
          </w:rPr>
          <w:t xml:space="preserve"> modeled</w:t>
        </w:r>
      </w:ins>
      <w:r>
        <w:rPr>
          <w:color w:val="000000" w:themeColor="text1"/>
        </w:rPr>
        <w:t xml:space="preserve"> daily nitrate to ammonium ratios and micromolar concentrations of nitrate and ammonium for the Sacramento River at Freeport and San Joaquin River near </w:t>
      </w:r>
      <w:proofErr w:type="spellStart"/>
      <w:r>
        <w:rPr>
          <w:color w:val="000000" w:themeColor="text1"/>
        </w:rPr>
        <w:t>Vernalis</w:t>
      </w:r>
      <w:proofErr w:type="spellEnd"/>
      <w:r>
        <w:rPr>
          <w:color w:val="000000" w:themeColor="text1"/>
        </w:rPr>
        <w:t xml:space="preserve"> sites.  Red dashed line shows concentration of</w:t>
      </w:r>
      <w:ins w:id="313" w:author="Kraus, Tamara" w:date="2019-12-31T16:21:00Z">
        <w:r w:rsidR="00B64651">
          <w:rPr>
            <w:color w:val="000000" w:themeColor="text1"/>
          </w:rPr>
          <w:t xml:space="preserve"> </w:t>
        </w:r>
      </w:ins>
      <w:r>
        <w:rPr>
          <w:color w:val="000000" w:themeColor="text1"/>
        </w:rPr>
        <w:t xml:space="preserve">4 </w:t>
      </w:r>
      <w:proofErr w:type="spellStart"/>
      <w:r w:rsidR="006A3752">
        <w:rPr>
          <w:rFonts w:cstheme="minorHAnsi"/>
          <w:color w:val="000000" w:themeColor="text1"/>
        </w:rPr>
        <w:t>μ</w:t>
      </w:r>
      <w:r w:rsidR="000831E6">
        <w:rPr>
          <w:color w:val="000000" w:themeColor="text1"/>
        </w:rPr>
        <w:t>M</w:t>
      </w:r>
      <w:proofErr w:type="spellEnd"/>
      <w:ins w:id="314" w:author="Domagalski, Joseph L" w:date="2020-03-18T13:17:00Z">
        <w:r w:rsidR="005E3EF5" w:rsidRPr="005E3EF5">
          <w:rPr>
            <w:color w:val="000000" w:themeColor="text1"/>
          </w:rPr>
          <w:t xml:space="preserve"> </w:t>
        </w:r>
        <w:r w:rsidR="005E3EF5">
          <w:rPr>
            <w:color w:val="000000" w:themeColor="text1"/>
          </w:rPr>
          <w:t xml:space="preserve">(0.056 mg-N/L) </w:t>
        </w:r>
      </w:ins>
      <w:r>
        <w:rPr>
          <w:color w:val="000000" w:themeColor="text1"/>
        </w:rPr>
        <w:t>for ammonium.</w:t>
      </w:r>
    </w:p>
    <w:p w14:paraId="31781A0A" w14:textId="77777777" w:rsidR="00F37639" w:rsidRDefault="00F37639" w:rsidP="00F87F62">
      <w:pPr>
        <w:ind w:firstLine="720"/>
        <w:rPr>
          <w:color w:val="000000" w:themeColor="text1"/>
        </w:rPr>
      </w:pPr>
      <w:bookmarkStart w:id="315" w:name="_Hlk24021936"/>
    </w:p>
    <w:p w14:paraId="0149298C" w14:textId="1598C97C" w:rsidR="00F87F62" w:rsidRDefault="00F87F62" w:rsidP="00F87F62">
      <w:pPr>
        <w:ind w:firstLine="720"/>
        <w:rPr>
          <w:color w:val="000000" w:themeColor="text1"/>
        </w:rPr>
      </w:pPr>
      <w:r w:rsidRPr="000579BA">
        <w:rPr>
          <w:color w:val="000000" w:themeColor="text1"/>
        </w:rPr>
        <w:t>Both locations show increasing ratios of nitrate to ammonium, and decreasing concentrations of ammonium, for the period of record</w:t>
      </w:r>
      <w:r w:rsidR="002558E9">
        <w:rPr>
          <w:color w:val="000000" w:themeColor="text1"/>
        </w:rPr>
        <w:t>.</w:t>
      </w:r>
      <w:r w:rsidRPr="000579BA">
        <w:rPr>
          <w:color w:val="000000" w:themeColor="text1"/>
        </w:rPr>
        <w:t xml:space="preserve"> </w:t>
      </w:r>
      <w:r w:rsidR="002558E9">
        <w:rPr>
          <w:color w:val="000000" w:themeColor="text1"/>
        </w:rPr>
        <w:t>The</w:t>
      </w:r>
      <w:r w:rsidRPr="000579BA">
        <w:rPr>
          <w:color w:val="000000" w:themeColor="text1"/>
        </w:rPr>
        <w:t xml:space="preserve"> current nitrate to ammonium ratios </w:t>
      </w:r>
      <w:proofErr w:type="gramStart"/>
      <w:r w:rsidRPr="000579BA">
        <w:rPr>
          <w:color w:val="000000" w:themeColor="text1"/>
        </w:rPr>
        <w:t>are</w:t>
      </w:r>
      <w:proofErr w:type="gramEnd"/>
      <w:r w:rsidRPr="000579BA">
        <w:rPr>
          <w:color w:val="000000" w:themeColor="text1"/>
        </w:rPr>
        <w:t xml:space="preserve"> much higher at the San Joaquin River at </w:t>
      </w:r>
      <w:proofErr w:type="spellStart"/>
      <w:r w:rsidRPr="000579BA">
        <w:rPr>
          <w:color w:val="000000" w:themeColor="text1"/>
        </w:rPr>
        <w:t>Vernalis</w:t>
      </w:r>
      <w:proofErr w:type="spellEnd"/>
      <w:r w:rsidRPr="000579BA">
        <w:rPr>
          <w:color w:val="000000" w:themeColor="text1"/>
        </w:rPr>
        <w:t xml:space="preserve"> due to higher concentrations of nitrate in the water.  The median amount of ammonium relative to nitrate at the Sacramento River site was 19% for the period of record, but current amounts (2019) are between 6</w:t>
      </w:r>
      <w:r w:rsidR="000579BA" w:rsidRPr="000579BA">
        <w:rPr>
          <w:color w:val="000000" w:themeColor="text1"/>
        </w:rPr>
        <w:t>%</w:t>
      </w:r>
      <w:r w:rsidRPr="000579BA">
        <w:rPr>
          <w:color w:val="000000" w:themeColor="text1"/>
        </w:rPr>
        <w:t xml:space="preserve"> to 7%.  In contrast the current relative amount of ammonium to nitrate (2019) in the San Joaquin River is between 3</w:t>
      </w:r>
      <w:r w:rsidR="000579BA" w:rsidRPr="000579BA">
        <w:rPr>
          <w:color w:val="000000" w:themeColor="text1"/>
        </w:rPr>
        <w:t>%</w:t>
      </w:r>
      <w:r w:rsidRPr="000579BA">
        <w:rPr>
          <w:color w:val="000000" w:themeColor="text1"/>
        </w:rPr>
        <w:t xml:space="preserve"> to 4%.</w:t>
      </w:r>
    </w:p>
    <w:p w14:paraId="4570166F" w14:textId="1EFC4C0E" w:rsidR="002558E9" w:rsidRPr="000579BA" w:rsidRDefault="002558E9" w:rsidP="00F87F62">
      <w:pPr>
        <w:ind w:firstLine="720"/>
        <w:rPr>
          <w:color w:val="000000" w:themeColor="text1"/>
        </w:rPr>
      </w:pPr>
      <w:r>
        <w:rPr>
          <w:color w:val="000000" w:themeColor="text1"/>
        </w:rPr>
        <w:t xml:space="preserve">It has been suggested that ammonium concentrations in excess of </w:t>
      </w:r>
      <w:r w:rsidR="003D1C4A">
        <w:rPr>
          <w:color w:val="000000" w:themeColor="text1"/>
        </w:rPr>
        <w:t>0.</w:t>
      </w:r>
      <w:r>
        <w:rPr>
          <w:color w:val="000000" w:themeColor="text1"/>
        </w:rPr>
        <w:t xml:space="preserve">4 </w:t>
      </w:r>
      <w:proofErr w:type="spellStart"/>
      <w:r w:rsidR="006A3752">
        <w:rPr>
          <w:rFonts w:cstheme="minorHAnsi"/>
          <w:color w:val="000000" w:themeColor="text1"/>
        </w:rPr>
        <w:t>μ</w:t>
      </w:r>
      <w:r w:rsidR="002C7343">
        <w:rPr>
          <w:color w:val="000000" w:themeColor="text1"/>
        </w:rPr>
        <w:t>M</w:t>
      </w:r>
      <w:proofErr w:type="spellEnd"/>
      <w:ins w:id="316" w:author="Domagalski, Joseph L" w:date="2020-03-25T15:05:00Z">
        <w:r w:rsidR="00232F1B">
          <w:rPr>
            <w:color w:val="000000" w:themeColor="text1"/>
          </w:rPr>
          <w:t xml:space="preserve"> </w:t>
        </w:r>
      </w:ins>
      <w:ins w:id="317" w:author="Domagalski, Joseph L" w:date="2020-03-25T15:06:00Z">
        <w:r w:rsidR="00232F1B">
          <w:rPr>
            <w:color w:val="000000" w:themeColor="text1"/>
          </w:rPr>
          <w:t>(0.056 mg-N/L)</w:t>
        </w:r>
      </w:ins>
      <w:r>
        <w:rPr>
          <w:color w:val="000000" w:themeColor="text1"/>
        </w:rPr>
        <w:t xml:space="preserve"> can decrease primary productivity (Parker et al., 20</w:t>
      </w:r>
      <w:r w:rsidR="008A75EA">
        <w:rPr>
          <w:color w:val="000000" w:themeColor="text1"/>
        </w:rPr>
        <w:t xml:space="preserve">12).  In the early part of the record, ammonium concentrations exceeded 4 </w:t>
      </w:r>
      <w:proofErr w:type="spellStart"/>
      <w:r w:rsidR="00DA5B89">
        <w:rPr>
          <w:rFonts w:cstheme="minorHAnsi"/>
          <w:color w:val="000000" w:themeColor="text1"/>
        </w:rPr>
        <w:t>μ</w:t>
      </w:r>
      <w:r w:rsidR="00DA5B89">
        <w:rPr>
          <w:color w:val="000000" w:themeColor="text1"/>
        </w:rPr>
        <w:t>M</w:t>
      </w:r>
      <w:proofErr w:type="spellEnd"/>
      <w:r w:rsidR="008A75EA">
        <w:rPr>
          <w:color w:val="000000" w:themeColor="text1"/>
        </w:rPr>
        <w:t xml:space="preserve"> at the Sacramento River site until about 1985, and then were consistently less except for drought years such as 2014 and 2015 when concentrations were in excess of 4 </w:t>
      </w:r>
      <w:proofErr w:type="spellStart"/>
      <w:r w:rsidR="00DA5B89">
        <w:rPr>
          <w:rFonts w:cstheme="minorHAnsi"/>
          <w:color w:val="000000" w:themeColor="text1"/>
        </w:rPr>
        <w:t>μ</w:t>
      </w:r>
      <w:r w:rsidR="00DA5B89">
        <w:rPr>
          <w:color w:val="000000" w:themeColor="text1"/>
        </w:rPr>
        <w:t>M</w:t>
      </w:r>
      <w:proofErr w:type="spellEnd"/>
      <w:ins w:id="318" w:author="Domagalski, Joseph L" w:date="2020-03-18T13:19:00Z">
        <w:r w:rsidR="005E3EF5">
          <w:rPr>
            <w:color w:val="000000" w:themeColor="text1"/>
          </w:rPr>
          <w:t xml:space="preserve"> </w:t>
        </w:r>
      </w:ins>
      <w:r w:rsidR="008A75EA">
        <w:rPr>
          <w:color w:val="000000" w:themeColor="text1"/>
        </w:rPr>
        <w:t>due to reverse flows of water</w:t>
      </w:r>
      <w:r w:rsidR="009C642E">
        <w:rPr>
          <w:color w:val="000000" w:themeColor="text1"/>
        </w:rPr>
        <w:t xml:space="preserve"> </w:t>
      </w:r>
      <w:ins w:id="319" w:author="Domagalski, Joseph L" w:date="2020-03-18T13:20:00Z">
        <w:r w:rsidR="005E3EF5">
          <w:rPr>
            <w:color w:val="000000" w:themeColor="text1"/>
          </w:rPr>
          <w:t>in the</w:t>
        </w:r>
      </w:ins>
      <w:r w:rsidR="009C642E">
        <w:rPr>
          <w:color w:val="000000" w:themeColor="text1"/>
        </w:rPr>
        <w:t xml:space="preserve"> Sacramento River</w:t>
      </w:r>
      <w:r w:rsidR="008A75EA">
        <w:rPr>
          <w:color w:val="000000" w:themeColor="text1"/>
        </w:rPr>
        <w:t xml:space="preserve"> and water from the wastewater treatment plant reaching the sampling location at Freeport.  </w:t>
      </w:r>
      <w:r w:rsidR="003C18FF">
        <w:rPr>
          <w:color w:val="000000" w:themeColor="text1"/>
        </w:rPr>
        <w:t xml:space="preserve">In contrast, ammonium concentrations exceeded 4 </w:t>
      </w:r>
      <w:proofErr w:type="spellStart"/>
      <w:r w:rsidR="008775D3">
        <w:rPr>
          <w:rFonts w:cstheme="minorHAnsi"/>
          <w:color w:val="000000" w:themeColor="text1"/>
        </w:rPr>
        <w:t>μ</w:t>
      </w:r>
      <w:r w:rsidR="008775D3">
        <w:rPr>
          <w:color w:val="000000" w:themeColor="text1"/>
        </w:rPr>
        <w:t>M</w:t>
      </w:r>
      <w:proofErr w:type="spellEnd"/>
      <w:r w:rsidR="003C18FF">
        <w:rPr>
          <w:color w:val="000000" w:themeColor="text1"/>
        </w:rPr>
        <w:t xml:space="preserve"> at the San Joaquin River until about 2004 when the concentrations decreased and remained below that level to the present.  Nitrate concentrations in the San Joaquin are much higher than those of the Sacramento River and as a result, the nitrate to ammonium ratio is much higher.  </w:t>
      </w:r>
    </w:p>
    <w:bookmarkEnd w:id="315"/>
    <w:p w14:paraId="6768C1B3" w14:textId="3D1171D7" w:rsidR="00860E96" w:rsidRDefault="00D142A2" w:rsidP="000579BA">
      <w:pPr>
        <w:ind w:firstLine="720"/>
      </w:pPr>
      <w:r w:rsidRPr="009C642E">
        <w:t>Ratios of bioavailable nutrients have long been suggested as</w:t>
      </w:r>
      <w:r w:rsidR="00764381" w:rsidRPr="009C642E">
        <w:t xml:space="preserve"> a means of</w:t>
      </w:r>
      <w:r w:rsidRPr="009C642E">
        <w:t xml:space="preserve"> determining wh</w:t>
      </w:r>
      <w:r w:rsidR="00A36EE0" w:rsidRPr="009C642E">
        <w:t>ich</w:t>
      </w:r>
      <w:r w:rsidRPr="009C642E">
        <w:t xml:space="preserve"> nutrient </w:t>
      </w:r>
      <w:del w:id="320" w:author="Domagalski, Joseph L" w:date="2020-03-25T15:09:00Z">
        <w:r w:rsidR="00612C8B" w:rsidDel="00232F1B">
          <w:delText>has the potential to</w:delText>
        </w:r>
      </w:del>
      <w:ins w:id="321" w:author="Domagalski, Joseph L" w:date="2020-03-25T15:09:00Z">
        <w:r w:rsidR="00232F1B">
          <w:t>might</w:t>
        </w:r>
      </w:ins>
      <w:r w:rsidR="00612C8B">
        <w:t xml:space="preserve"> limit</w:t>
      </w:r>
      <w:r w:rsidR="00612C8B" w:rsidRPr="009C642E">
        <w:t xml:space="preserve"> </w:t>
      </w:r>
      <w:r w:rsidRPr="009C642E">
        <w:t xml:space="preserve">primary productivity </w:t>
      </w:r>
      <w:r w:rsidR="00FA123C" w:rsidRPr="009C642E">
        <w:t xml:space="preserve">in aquatic ecosystems (Redfield, 1958).  </w:t>
      </w:r>
      <w:r w:rsidR="00A077A8" w:rsidRPr="009C642E">
        <w:t xml:space="preserve">For marine ecosystems, </w:t>
      </w:r>
      <w:bookmarkStart w:id="322" w:name="_Hlk24025856"/>
      <w:r w:rsidR="00A077A8" w:rsidRPr="009C642E">
        <w:t xml:space="preserve">it was suggested that an optimum </w:t>
      </w:r>
      <w:r w:rsidR="00764381" w:rsidRPr="009C642E">
        <w:t xml:space="preserve">molar </w:t>
      </w:r>
      <w:r w:rsidR="00A077A8" w:rsidRPr="009C642E">
        <w:t xml:space="preserve">ratio of bioavailable nitrogen to phosphorus in water is 16 </w:t>
      </w:r>
      <w:bookmarkEnd w:id="322"/>
      <w:r w:rsidR="00764381" w:rsidRPr="009C642E">
        <w:t xml:space="preserve">to </w:t>
      </w:r>
      <w:r w:rsidR="00435187">
        <w:t>1</w:t>
      </w:r>
      <w:r w:rsidR="00A077A8" w:rsidRPr="009C642E">
        <w:t xml:space="preserve"> (Re</w:t>
      </w:r>
      <w:r w:rsidR="00C16FDC" w:rsidRPr="009C642E">
        <w:t>d</w:t>
      </w:r>
      <w:r w:rsidR="00A077A8" w:rsidRPr="009C642E">
        <w:t xml:space="preserve">field, 1958).  </w:t>
      </w:r>
      <w:r w:rsidR="001672C8" w:rsidRPr="009C642E">
        <w:t>Water with a ratio</w:t>
      </w:r>
      <w:r w:rsidR="00C4381F" w:rsidRPr="009C642E">
        <w:t xml:space="preserve"> of less than 16 to </w:t>
      </w:r>
      <w:r w:rsidR="00435187">
        <w:t>1</w:t>
      </w:r>
      <w:r w:rsidR="00435187" w:rsidRPr="009C642E">
        <w:t xml:space="preserve"> </w:t>
      </w:r>
      <w:r w:rsidR="00435187">
        <w:t>thus ha</w:t>
      </w:r>
      <w:ins w:id="323" w:author="Domagalski, Joseph L" w:date="2020-03-25T15:10:00Z">
        <w:r w:rsidR="006A50E6">
          <w:t>s</w:t>
        </w:r>
      </w:ins>
      <w:del w:id="324" w:author="Domagalski, Joseph L" w:date="2020-03-25T15:10:00Z">
        <w:r w:rsidR="00435187" w:rsidDel="006A50E6">
          <w:delText>ve</w:delText>
        </w:r>
      </w:del>
      <w:r w:rsidR="00435187">
        <w:t xml:space="preserve"> the potential</w:t>
      </w:r>
      <w:ins w:id="325" w:author="Domagalski, Joseph L" w:date="2020-03-18T13:21:00Z">
        <w:r w:rsidR="005E3EF5">
          <w:t xml:space="preserve"> </w:t>
        </w:r>
      </w:ins>
      <w:r w:rsidR="001672C8" w:rsidRPr="009C642E">
        <w:t xml:space="preserve">to be nitrogen limited, while water with a higher ratio </w:t>
      </w:r>
      <w:r w:rsidR="00B333F1">
        <w:t>ha</w:t>
      </w:r>
      <w:ins w:id="326" w:author="Domagalski, Joseph L" w:date="2020-03-25T15:10:00Z">
        <w:r w:rsidR="006A50E6">
          <w:t>s</w:t>
        </w:r>
      </w:ins>
      <w:del w:id="327" w:author="Domagalski, Joseph L" w:date="2020-03-25T15:10:00Z">
        <w:r w:rsidR="00B333F1" w:rsidDel="006A50E6">
          <w:delText>ve</w:delText>
        </w:r>
      </w:del>
      <w:r w:rsidR="00B333F1">
        <w:t xml:space="preserve"> the potential </w:t>
      </w:r>
      <w:r w:rsidR="001672C8" w:rsidRPr="009C642E">
        <w:t xml:space="preserve">to be phosphorus limited. </w:t>
      </w:r>
      <w:r w:rsidR="00A077A8" w:rsidRPr="009C642E">
        <w:t xml:space="preserve">This was based on the nutrient stoichiometry of </w:t>
      </w:r>
      <w:r w:rsidR="001672C8" w:rsidRPr="009C642E">
        <w:t xml:space="preserve">marine </w:t>
      </w:r>
      <w:r w:rsidR="00A077A8" w:rsidRPr="009C642E">
        <w:t xml:space="preserve">phytoplankton.  </w:t>
      </w:r>
      <w:r w:rsidR="001672C8" w:rsidRPr="009C642E">
        <w:lastRenderedPageBreak/>
        <w:t xml:space="preserve">Although this ratio may </w:t>
      </w:r>
      <w:r w:rsidR="006F4A15" w:rsidRPr="009C642E">
        <w:t xml:space="preserve">be appropriate to determine nutrient limitation in marine aquatic ecosystems, it has been suggested that </w:t>
      </w:r>
      <w:r w:rsidR="00764381" w:rsidRPr="009C642E">
        <w:t>freshwater streams</w:t>
      </w:r>
      <w:ins w:id="328" w:author="Domagalski, Joseph L" w:date="2020-03-25T15:10:00Z">
        <w:r w:rsidR="006A50E6">
          <w:t>,</w:t>
        </w:r>
      </w:ins>
      <w:r w:rsidR="00764381" w:rsidRPr="009C642E">
        <w:t xml:space="preserve"> </w:t>
      </w:r>
      <w:ins w:id="329" w:author="Kraus, Tamara" w:date="2019-12-31T16:49:00Z">
        <w:r w:rsidR="008A3E5C">
          <w:t xml:space="preserve">where phytoplankton </w:t>
        </w:r>
        <w:r w:rsidR="0017531C">
          <w:t xml:space="preserve">tend to </w:t>
        </w:r>
        <w:r w:rsidR="0088293E">
          <w:t xml:space="preserve">have higher </w:t>
        </w:r>
      </w:ins>
      <w:ins w:id="330" w:author="Kraus, Tamara" w:date="2019-12-31T16:50:00Z">
        <w:r w:rsidR="0088293E">
          <w:t>N requirements</w:t>
        </w:r>
        <w:r w:rsidR="00EC23C7">
          <w:t>,</w:t>
        </w:r>
      </w:ins>
      <w:ins w:id="331" w:author="Kraus, Tamara" w:date="2019-12-31T16:49:00Z">
        <w:r w:rsidR="0017531C">
          <w:t xml:space="preserve"> </w:t>
        </w:r>
      </w:ins>
      <w:r w:rsidR="00764381" w:rsidRPr="009C642E">
        <w:t xml:space="preserve">may more likely have an optimum ratio of 24:1 </w:t>
      </w:r>
      <w:r w:rsidR="006F4A15" w:rsidRPr="009C642E">
        <w:t>(</w:t>
      </w:r>
      <w:bookmarkStart w:id="332" w:name="_Hlk24025913"/>
      <w:proofErr w:type="spellStart"/>
      <w:r w:rsidR="006F4A15" w:rsidRPr="009C642E">
        <w:t>Maranger</w:t>
      </w:r>
      <w:proofErr w:type="spellEnd"/>
      <w:r w:rsidR="006F4A15" w:rsidRPr="009C642E">
        <w:t xml:space="preserve"> et al., 201</w:t>
      </w:r>
      <w:ins w:id="333" w:author="Domagalski, Joseph L" w:date="2020-03-25T15:14:00Z">
        <w:r w:rsidR="00C1614F">
          <w:t>8</w:t>
        </w:r>
      </w:ins>
      <w:del w:id="334" w:author="Domagalski, Joseph L" w:date="2020-03-25T15:14:00Z">
        <w:r w:rsidR="006F4A15" w:rsidRPr="009C642E" w:rsidDel="00C1614F">
          <w:delText>1</w:delText>
        </w:r>
      </w:del>
      <w:bookmarkEnd w:id="332"/>
      <w:r w:rsidR="006F4A15" w:rsidRPr="009C642E">
        <w:t xml:space="preserve">). </w:t>
      </w:r>
      <w:bookmarkStart w:id="335" w:name="_Hlk24025115"/>
      <w:r w:rsidR="00B47249" w:rsidRPr="009C642E">
        <w:t xml:space="preserve">As the wastewater treatment plant upgrades come online, the ratio of </w:t>
      </w:r>
      <w:bookmarkStart w:id="336" w:name="_Hlk24025717"/>
      <w:r w:rsidR="00B47249" w:rsidRPr="009C642E">
        <w:t>bioavailable nutrients</w:t>
      </w:r>
      <w:r w:rsidR="00B47249" w:rsidRPr="00FC061A">
        <w:t xml:space="preserve"> </w:t>
      </w:r>
      <w:r w:rsidR="00764381">
        <w:t>within</w:t>
      </w:r>
      <w:r w:rsidR="00B47249" w:rsidRPr="00FC061A">
        <w:t xml:space="preserve"> the Delta </w:t>
      </w:r>
      <w:bookmarkEnd w:id="336"/>
      <w:r w:rsidR="00B47249" w:rsidRPr="00FC061A">
        <w:t>will change</w:t>
      </w:r>
      <w:r w:rsidR="00124644" w:rsidRPr="00FC061A">
        <w:t xml:space="preserve"> because of </w:t>
      </w:r>
      <w:r w:rsidR="00374AF6">
        <w:t>lower</w:t>
      </w:r>
      <w:r w:rsidR="00124644" w:rsidRPr="00FC061A">
        <w:t xml:space="preserve"> ammonium and nitrate </w:t>
      </w:r>
      <w:ins w:id="337" w:author="Kraus, Tamara" w:date="2019-12-31T16:33:00Z">
        <w:r w:rsidR="00861EEA">
          <w:t>inputs</w:t>
        </w:r>
      </w:ins>
      <w:ins w:id="338" w:author="Kraus, Tamara" w:date="2019-12-31T16:51:00Z">
        <w:r w:rsidR="00374AF6">
          <w:t xml:space="preserve"> with little change in P inputs</w:t>
        </w:r>
      </w:ins>
      <w:r w:rsidR="00B47249" w:rsidRPr="00FC061A">
        <w:t>.</w:t>
      </w:r>
      <w:r w:rsidR="00FC061A">
        <w:t xml:space="preserve"> </w:t>
      </w:r>
      <w:r w:rsidR="00B47249" w:rsidRPr="00FC061A">
        <w:t xml:space="preserve">The ratios determined just upstream in the Sacramento River at Freeport site provide a good indication of what to expect. Molar ratios of daily inorganic nitrogen (ammonium plus nitrate) to orthophosphate are shown in </w:t>
      </w:r>
      <w:r w:rsidR="00B47249" w:rsidRPr="009C642E">
        <w:t xml:space="preserve">figure </w:t>
      </w:r>
      <w:r w:rsidR="000579BA" w:rsidRPr="009C642E">
        <w:t>10</w:t>
      </w:r>
      <w:r w:rsidR="007F103C" w:rsidRPr="009C642E">
        <w:t xml:space="preserve">.  </w:t>
      </w:r>
      <w:r w:rsidR="00C4381F" w:rsidRPr="009C642E">
        <w:t>The ratios differ at the Sacramento River and San Joaquin River sites.  Nitrate, in particular, is much higher in the San Joaquin River relative to the Sacramento</w:t>
      </w:r>
      <w:r w:rsidR="00FC061A" w:rsidRPr="009C642E">
        <w:t xml:space="preserve"> River</w:t>
      </w:r>
      <w:r w:rsidR="00C4381F" w:rsidRPr="009C642E">
        <w:t xml:space="preserve">. The plots show an annual cycle of ratios which are better seen as monthly boxplots in figure </w:t>
      </w:r>
      <w:r w:rsidR="00FC061A" w:rsidRPr="009C642E">
        <w:t>1</w:t>
      </w:r>
      <w:r w:rsidR="000579BA" w:rsidRPr="009C642E">
        <w:t>1</w:t>
      </w:r>
      <w:r w:rsidR="00C4381F" w:rsidRPr="009C642E">
        <w:t>.  The Sacramento River at Freeport site has a molar ratio that</w:t>
      </w:r>
      <w:r w:rsidR="00124644" w:rsidRPr="009C642E">
        <w:t xml:space="preserve"> is</w:t>
      </w:r>
      <w:r w:rsidR="00C4381F" w:rsidRPr="009C642E">
        <w:t xml:space="preserve"> mostly less than the ratio of 24:1 suggested by </w:t>
      </w:r>
      <w:proofErr w:type="spellStart"/>
      <w:r w:rsidR="00C4381F" w:rsidRPr="009C642E">
        <w:t>Maranger</w:t>
      </w:r>
      <w:proofErr w:type="spellEnd"/>
      <w:r w:rsidR="00C4381F" w:rsidRPr="009C642E">
        <w:t xml:space="preserve"> et al., 201</w:t>
      </w:r>
      <w:ins w:id="339" w:author="Domagalski, Joseph L" w:date="2020-03-25T15:15:00Z">
        <w:r w:rsidR="00C1614F">
          <w:t>8</w:t>
        </w:r>
      </w:ins>
      <w:del w:id="340" w:author="Domagalski, Joseph L" w:date="2020-03-25T15:15:00Z">
        <w:r w:rsidR="00C4381F" w:rsidRPr="009C642E" w:rsidDel="00C1614F">
          <w:delText>1</w:delText>
        </w:r>
      </w:del>
      <w:r w:rsidR="00C4381F" w:rsidRPr="009C642E">
        <w:t xml:space="preserve"> and</w:t>
      </w:r>
      <w:r w:rsidR="00C4381F" w:rsidRPr="00FC061A">
        <w:t xml:space="preserve"> drops below 10 during the growing season indicatin</w:t>
      </w:r>
      <w:commentRangeStart w:id="341"/>
      <w:r w:rsidR="00C4381F" w:rsidRPr="00FC061A">
        <w:t xml:space="preserve">g </w:t>
      </w:r>
      <w:r w:rsidR="00952B17">
        <w:t>a higher potential for</w:t>
      </w:r>
      <w:r w:rsidR="00952B17" w:rsidRPr="00FC061A">
        <w:t xml:space="preserve"> </w:t>
      </w:r>
      <w:r w:rsidR="00C4381F" w:rsidRPr="00FC061A">
        <w:t>nitrogen limited water entering the Delta</w:t>
      </w:r>
      <w:commentRangeEnd w:id="341"/>
      <w:r w:rsidR="00F006D9">
        <w:rPr>
          <w:rStyle w:val="CommentReference"/>
        </w:rPr>
        <w:commentReference w:id="341"/>
      </w:r>
      <w:r w:rsidR="00C4381F" w:rsidRPr="00FC061A">
        <w:t>.  In contrast, the San Joaquin River has generally higher</w:t>
      </w:r>
      <w:r w:rsidR="00FF5E7B" w:rsidRPr="00FC061A">
        <w:t xml:space="preserve"> molar</w:t>
      </w:r>
      <w:r w:rsidR="00C4381F" w:rsidRPr="00FC061A">
        <w:t xml:space="preserve"> ratios of nitrogen to phosphorus</w:t>
      </w:r>
      <w:r w:rsidR="00FF5E7B" w:rsidRPr="00FC061A">
        <w:t xml:space="preserve"> with more variability</w:t>
      </w:r>
      <w:r w:rsidR="00C4381F" w:rsidRPr="00FC061A">
        <w:t xml:space="preserve">, indicating a </w:t>
      </w:r>
      <w:r w:rsidR="00D6325B">
        <w:t xml:space="preserve">higher potential for </w:t>
      </w:r>
      <w:r w:rsidR="00C4381F" w:rsidRPr="00FC061A">
        <w:t>phosphorus limitation</w:t>
      </w:r>
      <w:r w:rsidR="00E81CB8" w:rsidRPr="00FC061A">
        <w:t xml:space="preserve">, </w:t>
      </w:r>
      <w:r w:rsidR="00FF5E7B" w:rsidRPr="00FC061A">
        <w:t>with</w:t>
      </w:r>
      <w:r w:rsidR="00E81CB8" w:rsidRPr="00FC061A">
        <w:t xml:space="preserve"> ratios that increase during the growing season, possibly due to runoff of nitrate rich water</w:t>
      </w:r>
      <w:r w:rsidR="00124644" w:rsidRPr="00FC061A">
        <w:t xml:space="preserve"> from the agricultural San Joaquin Valley</w:t>
      </w:r>
      <w:r w:rsidR="00E81CB8" w:rsidRPr="00FC061A">
        <w:t xml:space="preserve">.  </w:t>
      </w:r>
      <w:del w:id="342" w:author="Domagalski, Joseph L" w:date="2020-03-25T15:15:00Z">
        <w:r w:rsidR="005F53EB" w:rsidRPr="00FC061A" w:rsidDel="00C1614F">
          <w:delText xml:space="preserve">Since much of the San Joaquin River flow is diverted to the export pumps in the southern portion of the valley, the Sacramento River location is more indicative of </w:delText>
        </w:r>
        <w:r w:rsidR="00764381" w:rsidDel="00C1614F">
          <w:delText>what the</w:delText>
        </w:r>
        <w:r w:rsidR="005F53EB" w:rsidRPr="00FC061A" w:rsidDel="00C1614F">
          <w:delText xml:space="preserve"> nutrient ratios will </w:delText>
        </w:r>
        <w:r w:rsidR="00764381" w:rsidDel="00C1614F">
          <w:delText>be</w:delText>
        </w:r>
        <w:r w:rsidR="005F53EB" w:rsidRPr="00FC061A" w:rsidDel="00C1614F">
          <w:delText xml:space="preserve"> once the treatment plant upgrades are in place.</w:delText>
        </w:r>
      </w:del>
      <w:bookmarkEnd w:id="335"/>
      <w:ins w:id="343" w:author="Domagalski, Joseph L" w:date="2020-03-25T15:15:00Z">
        <w:r w:rsidR="00C1614F">
          <w:t xml:space="preserve">Therefore, </w:t>
        </w:r>
      </w:ins>
      <w:ins w:id="344" w:author="Domagalski, Joseph L" w:date="2020-03-25T15:16:00Z">
        <w:r w:rsidR="00C1614F">
          <w:t>riverine inputs to the North Delta are more likely to be nitrogen limited whereas riverine inputs to the South Delta are more likely to be phosphorus limited.</w:t>
        </w:r>
      </w:ins>
    </w:p>
    <w:p w14:paraId="30ADC738" w14:textId="00609B1C" w:rsidR="00060904" w:rsidRDefault="00060904" w:rsidP="000579BA">
      <w:pPr>
        <w:ind w:firstLine="720"/>
      </w:pPr>
    </w:p>
    <w:p w14:paraId="152B34E0" w14:textId="77777777" w:rsidR="00060904" w:rsidRPr="00FC061A" w:rsidRDefault="00060904" w:rsidP="000579BA">
      <w:pPr>
        <w:ind w:firstLine="720"/>
      </w:pPr>
    </w:p>
    <w:p w14:paraId="006387AD" w14:textId="17159278" w:rsidR="00590FA6" w:rsidRDefault="00D96C79" w:rsidP="00060904">
      <w:pPr>
        <w:jc w:val="center"/>
        <w:rPr>
          <w:highlight w:val="lightGray"/>
        </w:rPr>
      </w:pPr>
      <w:r>
        <w:rPr>
          <w:noProof/>
        </w:rPr>
        <w:drawing>
          <wp:inline distT="0" distB="0" distL="0" distR="0" wp14:anchorId="31A0B6D3" wp14:editId="5DCB82F1">
            <wp:extent cx="5943600" cy="1993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10_RedField_Rati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993900"/>
                    </a:xfrm>
                    <a:prstGeom prst="rect">
                      <a:avLst/>
                    </a:prstGeom>
                  </pic:spPr>
                </pic:pic>
              </a:graphicData>
            </a:graphic>
          </wp:inline>
        </w:drawing>
      </w:r>
    </w:p>
    <w:p w14:paraId="59E8D868" w14:textId="77777777" w:rsidR="0067514C" w:rsidRDefault="0067514C" w:rsidP="002558E9">
      <w:pPr>
        <w:rPr>
          <w:b/>
        </w:rPr>
      </w:pPr>
    </w:p>
    <w:p w14:paraId="62536FEB" w14:textId="4F236762" w:rsidR="00A936E4" w:rsidRPr="002558E9" w:rsidRDefault="00A936E4" w:rsidP="002558E9">
      <w:r w:rsidRPr="0067514C">
        <w:rPr>
          <w:b/>
        </w:rPr>
        <w:t>Figure 10.</w:t>
      </w:r>
      <w:r w:rsidRPr="002558E9">
        <w:t xml:space="preserve"> Modeled daily molar ratios of dissolved inorganic nitrogen (nitrate plus ammonium) to inorganic  phosphorus (orthophosphate) for the Sacramento River at Freeport and San Joaquin River near </w:t>
      </w:r>
      <w:proofErr w:type="spellStart"/>
      <w:r w:rsidRPr="002558E9">
        <w:t>Vernalis</w:t>
      </w:r>
      <w:proofErr w:type="spellEnd"/>
      <w:r w:rsidRPr="002558E9">
        <w:t xml:space="preserve"> sites; and, nutrient concentrations (nitrate, ammonium and orthophosphate in micromoles per liter.</w:t>
      </w:r>
      <w:r w:rsidR="00D96C79" w:rsidRPr="002558E9">
        <w:t xml:space="preserve">  Solid red line indicates Redfield </w:t>
      </w:r>
      <w:ins w:id="345" w:author="Kraus, Tamara" w:date="2019-12-31T16:37:00Z">
        <w:r w:rsidR="000708EF">
          <w:t xml:space="preserve">N to P </w:t>
        </w:r>
      </w:ins>
      <w:r w:rsidR="00D96C79" w:rsidRPr="002558E9">
        <w:t xml:space="preserve">ratio (16N:1P).  Dashed red line indicates possible ideal </w:t>
      </w:r>
      <w:ins w:id="346" w:author="Kraus, Tamara" w:date="2019-12-31T16:38:00Z">
        <w:r w:rsidR="000708EF">
          <w:t xml:space="preserve">N to P </w:t>
        </w:r>
      </w:ins>
      <w:r w:rsidR="00D96C79" w:rsidRPr="002558E9">
        <w:t>ratio for freshwater streams (24N:1P)</w:t>
      </w:r>
    </w:p>
    <w:p w14:paraId="21357C0B" w14:textId="1BE48518" w:rsidR="007F3689" w:rsidRDefault="007F3689" w:rsidP="00F3452C">
      <w:pPr>
        <w:rPr>
          <w:highlight w:val="lightGray"/>
        </w:rPr>
      </w:pPr>
    </w:p>
    <w:p w14:paraId="4DB64480" w14:textId="61492A2F" w:rsidR="001E6E0B" w:rsidRPr="005B7375" w:rsidRDefault="007343D8" w:rsidP="001E6E0B">
      <w:r>
        <w:rPr>
          <w:b/>
          <w:noProof/>
        </w:rPr>
        <w:lastRenderedPageBreak/>
        <w:drawing>
          <wp:inline distT="0" distB="0" distL="0" distR="0" wp14:anchorId="6A995326" wp14:editId="4A54B85D">
            <wp:extent cx="5943600" cy="29070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11_Freeport_Vern_Monthly_Ratio_boxesv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907030"/>
                    </a:xfrm>
                    <a:prstGeom prst="rect">
                      <a:avLst/>
                    </a:prstGeom>
                  </pic:spPr>
                </pic:pic>
              </a:graphicData>
            </a:graphic>
          </wp:inline>
        </w:drawing>
      </w:r>
      <w:r w:rsidR="001E6E0B" w:rsidRPr="00D15123">
        <w:rPr>
          <w:b/>
          <w:bCs/>
        </w:rPr>
        <w:t>Figure 11.</w:t>
      </w:r>
      <w:r w:rsidR="001E6E0B" w:rsidRPr="005B7375">
        <w:t xml:space="preserve">  Boxplots of molar ratios of dissolved inorganic nitrogen (nitrate plus ammonium) to orthophosphate for the Sacramento River at Freeport and San Joaquin River near </w:t>
      </w:r>
      <w:proofErr w:type="spellStart"/>
      <w:r w:rsidR="001E6E0B" w:rsidRPr="005B7375">
        <w:t>Vernalis</w:t>
      </w:r>
      <w:proofErr w:type="spellEnd"/>
      <w:r w:rsidR="001E6E0B" w:rsidRPr="005B7375">
        <w:t xml:space="preserve"> sites</w:t>
      </w:r>
      <w:ins w:id="347" w:author="Kraus, Tamara" w:date="2020-02-16T19:45:00Z">
        <w:r w:rsidR="00084411">
          <w:t xml:space="preserve"> for </w:t>
        </w:r>
      </w:ins>
      <w:r w:rsidR="00927DF0">
        <w:t>the period of record</w:t>
      </w:r>
      <w:r w:rsidR="001E6E0B" w:rsidRPr="005B7375">
        <w:t>.</w:t>
      </w:r>
    </w:p>
    <w:p w14:paraId="736C4996" w14:textId="77777777" w:rsidR="00060904" w:rsidRDefault="00060904" w:rsidP="00F62FCE">
      <w:pPr>
        <w:pStyle w:val="Heading2"/>
      </w:pPr>
    </w:p>
    <w:p w14:paraId="5E0198CA" w14:textId="49F22608" w:rsidR="00626E27" w:rsidRPr="00AA06B2" w:rsidRDefault="009A5050" w:rsidP="00F62FCE">
      <w:pPr>
        <w:pStyle w:val="Heading2"/>
        <w:rPr>
          <w:b/>
        </w:rPr>
      </w:pPr>
      <w:bookmarkStart w:id="348" w:name="_Toc24034685"/>
      <w:r w:rsidRPr="00AA06B2">
        <w:rPr>
          <w:b/>
        </w:rPr>
        <w:t>Nutrient Sources using SPARROW model</w:t>
      </w:r>
      <w:bookmarkEnd w:id="348"/>
    </w:p>
    <w:p w14:paraId="6E93D091" w14:textId="77777777" w:rsidR="00D91B95" w:rsidRPr="00D91B95" w:rsidRDefault="00D91B95" w:rsidP="00D91B95"/>
    <w:p w14:paraId="52B08729" w14:textId="17946CDF" w:rsidR="00FB57A6" w:rsidRDefault="00DE5C89" w:rsidP="00746675">
      <w:pPr>
        <w:ind w:firstLine="720"/>
      </w:pPr>
      <w:r w:rsidRPr="009C642E">
        <w:t>The SPARROW</w:t>
      </w:r>
      <w:r w:rsidR="00BF65EA" w:rsidRPr="009C642E">
        <w:t xml:space="preserve"> (Wise et. al., 2020)</w:t>
      </w:r>
      <w:r w:rsidRPr="009C642E">
        <w:t xml:space="preserve"> model was used to quantify </w:t>
      </w:r>
      <w:r w:rsidR="00030124" w:rsidRPr="009C642E">
        <w:t xml:space="preserve">the amount of </w:t>
      </w:r>
      <w:r w:rsidR="003E3A9D" w:rsidRPr="009C642E">
        <w:t>total nitrogen and total phosphorus</w:t>
      </w:r>
      <w:r w:rsidR="00030124" w:rsidRPr="009C642E">
        <w:t xml:space="preserve"> delivered </w:t>
      </w:r>
      <w:r w:rsidRPr="009C642E">
        <w:t xml:space="preserve">to the Delta </w:t>
      </w:r>
      <w:ins w:id="349" w:author="Kraus, Tamara" w:date="2020-02-16T19:46:00Z">
        <w:r w:rsidR="009A07E3">
          <w:t>from the upstream</w:t>
        </w:r>
      </w:ins>
      <w:ins w:id="350" w:author="Domagalski, Joseph L" w:date="2020-03-18T13:22:00Z">
        <w:r w:rsidR="00927DF0">
          <w:t xml:space="preserve"> portion of the</w:t>
        </w:r>
      </w:ins>
      <w:ins w:id="351" w:author="Kraus, Tamara" w:date="2020-02-16T19:46:00Z">
        <w:r w:rsidR="009A07E3">
          <w:t xml:space="preserve"> watershed</w:t>
        </w:r>
      </w:ins>
      <w:ins w:id="352" w:author="Domagalski, Joseph L" w:date="2020-03-18T13:23:00Z">
        <w:r w:rsidR="00927DF0">
          <w:t xml:space="preserve"> above the two modeled locations</w:t>
        </w:r>
      </w:ins>
      <w:ins w:id="353" w:author="Kraus, Tamara" w:date="2020-02-16T19:46:00Z">
        <w:r w:rsidR="009A07E3">
          <w:t xml:space="preserve"> </w:t>
        </w:r>
      </w:ins>
      <w:r w:rsidR="00030124" w:rsidRPr="009C642E">
        <w:t>and</w:t>
      </w:r>
      <w:r w:rsidRPr="009C642E">
        <w:t xml:space="preserve"> to identify major sources </w:t>
      </w:r>
      <w:r w:rsidR="00030124" w:rsidRPr="009C642E">
        <w:t xml:space="preserve">of TN and TP both on a watershed scale and on </w:t>
      </w:r>
      <w:r w:rsidR="005B7375" w:rsidRPr="009C642E">
        <w:t xml:space="preserve">a </w:t>
      </w:r>
      <w:r w:rsidR="00030124" w:rsidRPr="009C642E">
        <w:t xml:space="preserve">cumulative scale along the course </w:t>
      </w:r>
      <w:r w:rsidR="00D34068" w:rsidRPr="009C642E">
        <w:t xml:space="preserve">of the </w:t>
      </w:r>
      <w:r w:rsidR="00030124" w:rsidRPr="009C642E">
        <w:t xml:space="preserve">Sacramento River and </w:t>
      </w:r>
      <w:r w:rsidR="00D34068" w:rsidRPr="009C642E">
        <w:t xml:space="preserve">the </w:t>
      </w:r>
      <w:r w:rsidR="00030124" w:rsidRPr="009C642E">
        <w:t xml:space="preserve">San Joaquin River. </w:t>
      </w:r>
      <w:ins w:id="354" w:author="Domagalski, Joseph L" w:date="2020-03-18T13:24:00Z">
        <w:r w:rsidR="00927DF0">
          <w:t>At the location of the Regional San treatment facility,</w:t>
        </w:r>
      </w:ins>
      <w:r w:rsidR="00E10F65" w:rsidRPr="009C642E">
        <w:t xml:space="preserve"> the SPARROW </w:t>
      </w:r>
      <w:r w:rsidR="00D61D96" w:rsidRPr="009C642E">
        <w:t>model</w:t>
      </w:r>
      <w:r w:rsidR="00626E27" w:rsidRPr="009C642E">
        <w:t xml:space="preserve"> </w:t>
      </w:r>
      <w:r w:rsidR="0086278F" w:rsidRPr="009C642E">
        <w:t xml:space="preserve">estimated </w:t>
      </w:r>
      <w:r w:rsidR="00E10F65" w:rsidRPr="009C642E">
        <w:t>about</w:t>
      </w:r>
      <w:r w:rsidR="00030124" w:rsidRPr="009C642E">
        <w:t xml:space="preserve"> </w:t>
      </w:r>
      <w:r w:rsidR="00CD5CB6" w:rsidRPr="009C642E">
        <w:t>6.8</w:t>
      </w:r>
      <w:r w:rsidR="0086278F" w:rsidRPr="009C642E">
        <w:t xml:space="preserve"> million kg/year</w:t>
      </w:r>
      <w:r w:rsidR="00CD5CB6" w:rsidRPr="009C642E">
        <w:t xml:space="preserve"> </w:t>
      </w:r>
      <w:r w:rsidR="00E10F65" w:rsidRPr="009C642E">
        <w:t xml:space="preserve">of </w:t>
      </w:r>
      <w:r w:rsidR="00751206" w:rsidRPr="009C642E">
        <w:t>TN</w:t>
      </w:r>
      <w:r w:rsidR="00E10F65" w:rsidRPr="009C642E">
        <w:t xml:space="preserve"> and </w:t>
      </w:r>
      <w:r w:rsidR="00751206" w:rsidRPr="009C642E">
        <w:t>1.5</w:t>
      </w:r>
      <w:r w:rsidR="00E10F65" w:rsidRPr="009C642E">
        <w:t xml:space="preserve"> million kg/year of </w:t>
      </w:r>
      <w:r w:rsidR="00751206" w:rsidRPr="009C642E">
        <w:t>TP loads are</w:t>
      </w:r>
      <w:r w:rsidR="00E10F65" w:rsidRPr="009C642E">
        <w:t xml:space="preserve"> delivered</w:t>
      </w:r>
      <w:ins w:id="355" w:author="Domagalski, Joseph L" w:date="2020-03-25T15:17:00Z">
        <w:r w:rsidR="00D6027A">
          <w:t xml:space="preserve"> downstream</w:t>
        </w:r>
      </w:ins>
      <w:r w:rsidR="00E10F65" w:rsidRPr="009C642E">
        <w:t xml:space="preserve"> to the Delta</w:t>
      </w:r>
      <w:r w:rsidR="00751206" w:rsidRPr="009C642E">
        <w:t>.</w:t>
      </w:r>
      <w:r w:rsidR="00E10F65" w:rsidRPr="009C642E">
        <w:t xml:space="preserve"> </w:t>
      </w:r>
      <w:r w:rsidR="00751206" w:rsidRPr="009C642E">
        <w:t>The model estimated</w:t>
      </w:r>
      <w:ins w:id="356" w:author="Kraus, Tamara" w:date="2020-02-16T19:48:00Z">
        <w:r w:rsidR="001B3BDB">
          <w:t xml:space="preserve"> that annually</w:t>
        </w:r>
      </w:ins>
      <w:r w:rsidR="00751206" w:rsidRPr="009C642E">
        <w:t xml:space="preserve"> about </w:t>
      </w:r>
      <w:r w:rsidR="00E10F65" w:rsidRPr="009C642E">
        <w:t>14</w:t>
      </w:r>
      <w:del w:id="357" w:author="Kraus, Tamara" w:date="2019-12-31T16:54:00Z">
        <w:r w:rsidR="00E10F65" w:rsidRPr="009C642E" w:rsidDel="001C7484">
          <w:delText xml:space="preserve"> </w:delText>
        </w:r>
      </w:del>
      <w:r w:rsidR="00E10F65" w:rsidRPr="009C642E">
        <w:t xml:space="preserve">% percent </w:t>
      </w:r>
      <w:r w:rsidR="00C01022" w:rsidRPr="009C642E">
        <w:t xml:space="preserve">of the </w:t>
      </w:r>
      <w:r w:rsidR="00751206" w:rsidRPr="009C642E">
        <w:t>TN</w:t>
      </w:r>
      <w:r w:rsidR="00E10F65" w:rsidRPr="009C642E">
        <w:t xml:space="preserve"> load </w:t>
      </w:r>
      <w:r w:rsidR="00751206" w:rsidRPr="009C642E">
        <w:t xml:space="preserve">and 35% percent of </w:t>
      </w:r>
      <w:r w:rsidR="00C01022" w:rsidRPr="009C642E">
        <w:t xml:space="preserve">the </w:t>
      </w:r>
      <w:r w:rsidR="00751206" w:rsidRPr="009C642E">
        <w:t xml:space="preserve">TP loads </w:t>
      </w:r>
      <w:ins w:id="358" w:author="Kraus, Tamara" w:date="2020-02-16T19:49:00Z">
        <w:r w:rsidR="002130A2">
          <w:t xml:space="preserve">to the Delta </w:t>
        </w:r>
      </w:ins>
      <w:r w:rsidR="00E10F65" w:rsidRPr="009C642E">
        <w:t xml:space="preserve">comes from Regional </w:t>
      </w:r>
      <w:r w:rsidR="009C642E">
        <w:t xml:space="preserve">San </w:t>
      </w:r>
      <w:r w:rsidR="00E10F65" w:rsidRPr="009C642E">
        <w:t>effluent discharge to the Sacramento River.</w:t>
      </w:r>
      <w:r w:rsidR="00751206" w:rsidRPr="009C642E">
        <w:t xml:space="preserve"> At the San Joaquin </w:t>
      </w:r>
      <w:r w:rsidR="00C01022" w:rsidRPr="009C642E">
        <w:t>R</w:t>
      </w:r>
      <w:r w:rsidR="00751206" w:rsidRPr="009C642E">
        <w:t xml:space="preserve">iver </w:t>
      </w:r>
      <w:r w:rsidR="00C01022" w:rsidRPr="009C642E">
        <w:t>near</w:t>
      </w:r>
      <w:r w:rsidR="00751206" w:rsidRPr="009C642E">
        <w:t xml:space="preserve"> </w:t>
      </w:r>
      <w:proofErr w:type="spellStart"/>
      <w:r w:rsidR="00751206" w:rsidRPr="009C642E">
        <w:t>Vernalis</w:t>
      </w:r>
      <w:proofErr w:type="spellEnd"/>
      <w:r w:rsidR="00C01022" w:rsidRPr="009C642E">
        <w:t xml:space="preserve"> location</w:t>
      </w:r>
      <w:r w:rsidR="00751206" w:rsidRPr="009C642E">
        <w:t xml:space="preserve">, the SPARROW model estimated about </w:t>
      </w:r>
      <w:r w:rsidR="00CD5CB6" w:rsidRPr="009C642E">
        <w:t xml:space="preserve">3 million kg/year </w:t>
      </w:r>
      <w:r w:rsidR="0086278F" w:rsidRPr="009C642E">
        <w:t xml:space="preserve">of </w:t>
      </w:r>
      <w:r w:rsidR="00751206" w:rsidRPr="009C642E">
        <w:t>TN and 0.5 million kg/year of TP loads are</w:t>
      </w:r>
      <w:r w:rsidR="00EF49A5" w:rsidRPr="009C642E">
        <w:t xml:space="preserve"> </w:t>
      </w:r>
      <w:r w:rsidR="0086278F" w:rsidRPr="009C642E">
        <w:t xml:space="preserve">delivered to the Delta. </w:t>
      </w:r>
      <w:r w:rsidR="00751206" w:rsidRPr="009C642E">
        <w:t>The model estimated about 1</w:t>
      </w:r>
      <w:r w:rsidR="00553DD6" w:rsidRPr="009C642E">
        <w:t>0</w:t>
      </w:r>
      <w:r w:rsidR="00751206" w:rsidRPr="009C642E">
        <w:t xml:space="preserve">% </w:t>
      </w:r>
      <w:r w:rsidR="00C01022" w:rsidRPr="009C642E">
        <w:t xml:space="preserve">of the </w:t>
      </w:r>
      <w:r w:rsidR="00751206" w:rsidRPr="009C642E">
        <w:t xml:space="preserve">TN load and 19% percent of </w:t>
      </w:r>
      <w:r w:rsidR="00C01022" w:rsidRPr="009C642E">
        <w:t xml:space="preserve">the </w:t>
      </w:r>
      <w:r w:rsidR="00751206" w:rsidRPr="009C642E">
        <w:t xml:space="preserve">TP loads </w:t>
      </w:r>
      <w:r w:rsidR="00C01022" w:rsidRPr="009C642E">
        <w:t xml:space="preserve">originates </w:t>
      </w:r>
      <w:r w:rsidR="00751206" w:rsidRPr="009C642E">
        <w:t xml:space="preserve">from </w:t>
      </w:r>
      <w:r w:rsidR="00C01022" w:rsidRPr="009C642E">
        <w:t xml:space="preserve">two </w:t>
      </w:r>
      <w:r w:rsidR="00751206" w:rsidRPr="009C642E">
        <w:t xml:space="preserve">upstream </w:t>
      </w:r>
      <w:proofErr w:type="gramStart"/>
      <w:r w:rsidR="00C01022" w:rsidRPr="009C642E">
        <w:t xml:space="preserve">waste </w:t>
      </w:r>
      <w:r w:rsidR="00751206" w:rsidRPr="009C642E">
        <w:t>water</w:t>
      </w:r>
      <w:proofErr w:type="gramEnd"/>
      <w:r w:rsidR="00751206" w:rsidRPr="009C642E">
        <w:t xml:space="preserve"> facilit</w:t>
      </w:r>
      <w:r w:rsidR="00C01022" w:rsidRPr="009C642E">
        <w:t>ies</w:t>
      </w:r>
      <w:r w:rsidR="00751206" w:rsidRPr="009C642E">
        <w:t xml:space="preserve"> (</w:t>
      </w:r>
      <w:r w:rsidR="00553DD6" w:rsidRPr="009C642E">
        <w:t>Turlock and Modesto</w:t>
      </w:r>
      <w:r w:rsidR="00C01022" w:rsidRPr="009C642E">
        <w:t xml:space="preserve">, </w:t>
      </w:r>
      <w:r w:rsidR="00553DD6" w:rsidRPr="009C642E">
        <w:t>Figure 1</w:t>
      </w:r>
      <w:r w:rsidR="00751206" w:rsidRPr="009C642E">
        <w:t>)</w:t>
      </w:r>
      <w:r w:rsidR="00553DD6" w:rsidRPr="009C642E">
        <w:t xml:space="preserve"> </w:t>
      </w:r>
      <w:r w:rsidR="00751206" w:rsidRPr="009C642E">
        <w:t>effluent discharge</w:t>
      </w:r>
      <w:r w:rsidR="00553DD6" w:rsidRPr="009C642E">
        <w:t>.</w:t>
      </w:r>
      <w:r w:rsidR="00553DD6">
        <w:t xml:space="preserve"> </w:t>
      </w:r>
    </w:p>
    <w:p w14:paraId="00443B7F" w14:textId="02C3AF1B" w:rsidR="00FE63BB" w:rsidRPr="009C642E" w:rsidRDefault="00FB57A6" w:rsidP="00746675">
      <w:pPr>
        <w:autoSpaceDE w:val="0"/>
        <w:autoSpaceDN w:val="0"/>
        <w:adjustRightInd w:val="0"/>
        <w:ind w:firstLine="720"/>
      </w:pPr>
      <w:r w:rsidRPr="009C642E">
        <w:t xml:space="preserve">Figure </w:t>
      </w:r>
      <w:r w:rsidR="00FE63BB" w:rsidRPr="009C642E">
        <w:t>12A</w:t>
      </w:r>
      <w:r w:rsidRPr="009C642E">
        <w:t xml:space="preserve"> shows the</w:t>
      </w:r>
      <w:r w:rsidR="00FE63BB" w:rsidRPr="009C642E">
        <w:t xml:space="preserve"> delivered total nitrogen loads for each stream reach</w:t>
      </w:r>
    </w:p>
    <w:p w14:paraId="6A488049" w14:textId="38E590DC" w:rsidR="006E4329" w:rsidRPr="009C642E" w:rsidRDefault="00FE63BB" w:rsidP="00746675">
      <w:pPr>
        <w:autoSpaceDE w:val="0"/>
        <w:autoSpaceDN w:val="0"/>
        <w:adjustRightInd w:val="0"/>
      </w:pPr>
      <w:r w:rsidRPr="009C642E">
        <w:t>(the incremental catchment loads plus those from all of the upstream catchments</w:t>
      </w:r>
      <w:r w:rsidR="00746675" w:rsidRPr="009C642E">
        <w:t>)</w:t>
      </w:r>
      <w:r w:rsidRPr="009C642E">
        <w:t xml:space="preserve"> of the Sacramento and San Joaquin Rivers draining to the Delta. </w:t>
      </w:r>
      <w:r w:rsidR="00720812" w:rsidRPr="009C642E">
        <w:t>Within the Sacramento River watershed, the</w:t>
      </w:r>
      <w:r w:rsidR="00EF49A5" w:rsidRPr="009C642E">
        <w:t xml:space="preserve"> model identified m</w:t>
      </w:r>
      <w:r w:rsidR="005A51B5" w:rsidRPr="009C642E">
        <w:t xml:space="preserve">ajor </w:t>
      </w:r>
      <w:r w:rsidR="00720812" w:rsidRPr="009C642E">
        <w:t xml:space="preserve">sources of </w:t>
      </w:r>
      <w:r w:rsidR="00EF49A5" w:rsidRPr="009C642E">
        <w:t>total nitrogen as;</w:t>
      </w:r>
      <w:r w:rsidR="005A51B5" w:rsidRPr="009C642E">
        <w:t xml:space="preserve"> </w:t>
      </w:r>
      <w:r w:rsidR="007D6EEB" w:rsidRPr="009C642E">
        <w:t xml:space="preserve">40% from </w:t>
      </w:r>
      <w:r w:rsidR="005A51B5" w:rsidRPr="009C642E">
        <w:t>fertilizer and manure</w:t>
      </w:r>
      <w:r w:rsidR="0082368A" w:rsidRPr="009C642E">
        <w:t xml:space="preserve"> applied to agricultural areas within the central valley (</w:t>
      </w:r>
      <w:r w:rsidR="00D95BF9">
        <w:t>F</w:t>
      </w:r>
      <w:r w:rsidR="00D95BF9" w:rsidRPr="009C642E">
        <w:t xml:space="preserve">igure </w:t>
      </w:r>
      <w:r w:rsidR="00553DD6" w:rsidRPr="009C642E">
        <w:t>1</w:t>
      </w:r>
      <w:r w:rsidR="000579BA" w:rsidRPr="009C642E">
        <w:t>2</w:t>
      </w:r>
      <w:r w:rsidR="00746675" w:rsidRPr="009C642E">
        <w:t>B</w:t>
      </w:r>
      <w:r w:rsidR="0082368A" w:rsidRPr="009C642E">
        <w:t>)</w:t>
      </w:r>
      <w:r w:rsidR="007D6EEB" w:rsidRPr="009C642E">
        <w:t xml:space="preserve">, 32% </w:t>
      </w:r>
      <w:r w:rsidR="0082368A" w:rsidRPr="009C642E">
        <w:t xml:space="preserve">from </w:t>
      </w:r>
      <w:r w:rsidR="00626E27" w:rsidRPr="009C642E">
        <w:t>atmospheric deposition</w:t>
      </w:r>
      <w:r w:rsidR="00212E33" w:rsidRPr="009C642E">
        <w:t>,</w:t>
      </w:r>
      <w:r w:rsidR="007D6EEB" w:rsidRPr="009C642E">
        <w:t xml:space="preserve"> 14% </w:t>
      </w:r>
      <w:r w:rsidR="0082368A" w:rsidRPr="009C642E">
        <w:t xml:space="preserve">from </w:t>
      </w:r>
      <w:r w:rsidR="005A51B5" w:rsidRPr="009C642E">
        <w:t>point sources</w:t>
      </w:r>
      <w:r w:rsidR="0082368A" w:rsidRPr="009C642E">
        <w:t xml:space="preserve"> from </w:t>
      </w:r>
      <w:proofErr w:type="gramStart"/>
      <w:r w:rsidR="0082368A" w:rsidRPr="009C642E">
        <w:t>waste water</w:t>
      </w:r>
      <w:proofErr w:type="gramEnd"/>
      <w:r w:rsidR="0082368A" w:rsidRPr="009C642E">
        <w:t xml:space="preserve"> treatment facilities</w:t>
      </w:r>
      <w:r w:rsidR="00212E33" w:rsidRPr="009C642E">
        <w:t xml:space="preserve">, </w:t>
      </w:r>
      <w:r w:rsidR="007D6EEB" w:rsidRPr="009C642E">
        <w:t xml:space="preserve">8% </w:t>
      </w:r>
      <w:r w:rsidR="005A51B5" w:rsidRPr="009C642E">
        <w:t xml:space="preserve">from </w:t>
      </w:r>
      <w:r w:rsidR="00626E27" w:rsidRPr="009C642E">
        <w:t>scrub and grass land</w:t>
      </w:r>
      <w:r w:rsidR="0097194C" w:rsidRPr="009C642E">
        <w:t>, and</w:t>
      </w:r>
      <w:r w:rsidR="00212E33" w:rsidRPr="009C642E">
        <w:t xml:space="preserve"> </w:t>
      </w:r>
      <w:r w:rsidR="007D6EEB" w:rsidRPr="009C642E">
        <w:t xml:space="preserve">6% </w:t>
      </w:r>
      <w:r w:rsidR="00C01022" w:rsidRPr="009C642E">
        <w:t xml:space="preserve">from </w:t>
      </w:r>
      <w:r w:rsidR="00626E27" w:rsidRPr="009C642E">
        <w:t>urban</w:t>
      </w:r>
      <w:r w:rsidR="009C642E" w:rsidRPr="009C642E">
        <w:t xml:space="preserve"> developed land</w:t>
      </w:r>
      <w:r w:rsidR="00626E27" w:rsidRPr="009C642E">
        <w:t xml:space="preserve"> (</w:t>
      </w:r>
      <w:r w:rsidR="00D95BF9">
        <w:t>F</w:t>
      </w:r>
      <w:r w:rsidR="00D95BF9" w:rsidRPr="009C642E">
        <w:t xml:space="preserve">igure </w:t>
      </w:r>
      <w:r w:rsidR="00553DD6" w:rsidRPr="009C642E">
        <w:t>1</w:t>
      </w:r>
      <w:r w:rsidR="000579BA" w:rsidRPr="009C642E">
        <w:t>2</w:t>
      </w:r>
      <w:r w:rsidR="00746675" w:rsidRPr="009C642E">
        <w:t>B</w:t>
      </w:r>
      <w:r w:rsidR="00626E27" w:rsidRPr="009C642E">
        <w:t xml:space="preserve">). </w:t>
      </w:r>
      <w:r w:rsidR="00D61D96" w:rsidRPr="009C642E">
        <w:t xml:space="preserve">Within the San Joaquin River watershed, </w:t>
      </w:r>
      <w:r w:rsidR="00D34068" w:rsidRPr="009C642E">
        <w:t xml:space="preserve">the model identified major sources of total nitrogen as; 65% from </w:t>
      </w:r>
      <w:r w:rsidR="00D34068" w:rsidRPr="009C642E">
        <w:lastRenderedPageBreak/>
        <w:t>fertilizer and manure, 17% from atmospheric deposition, 10% from</w:t>
      </w:r>
      <w:r w:rsidR="00C01022" w:rsidRPr="009C642E">
        <w:t xml:space="preserve"> </w:t>
      </w:r>
      <w:proofErr w:type="gramStart"/>
      <w:r w:rsidR="00C01022" w:rsidRPr="009C642E">
        <w:t>w</w:t>
      </w:r>
      <w:r w:rsidR="00D34068" w:rsidRPr="009C642E">
        <w:t>aste water</w:t>
      </w:r>
      <w:proofErr w:type="gramEnd"/>
      <w:r w:rsidR="00D34068" w:rsidRPr="009C642E">
        <w:t xml:space="preserve"> treatment facilities, 5% from scrub and grass land, and 3% </w:t>
      </w:r>
      <w:r w:rsidR="00C01022" w:rsidRPr="009C642E">
        <w:t xml:space="preserve">from </w:t>
      </w:r>
      <w:r w:rsidR="00D34068" w:rsidRPr="009C642E">
        <w:t>urban runoff (</w:t>
      </w:r>
      <w:ins w:id="359" w:author="Kraus, Tamara" w:date="2019-12-31T16:57:00Z">
        <w:r w:rsidR="00FE5AE9">
          <w:t>F</w:t>
        </w:r>
        <w:r w:rsidR="00FE5AE9" w:rsidRPr="009C642E">
          <w:t xml:space="preserve">igure </w:t>
        </w:r>
      </w:ins>
      <w:r w:rsidR="00553DD6" w:rsidRPr="009C642E">
        <w:t>1</w:t>
      </w:r>
      <w:r w:rsidR="000579BA" w:rsidRPr="009C642E">
        <w:t>2</w:t>
      </w:r>
      <w:r w:rsidR="00746675" w:rsidRPr="009C642E">
        <w:t>B</w:t>
      </w:r>
      <w:r w:rsidR="00D34068" w:rsidRPr="009C642E">
        <w:t>).</w:t>
      </w:r>
    </w:p>
    <w:p w14:paraId="74D9B513" w14:textId="3145CB76" w:rsidR="006E4329" w:rsidRDefault="006E4329" w:rsidP="00FA64E6">
      <w:pPr>
        <w:jc w:val="center"/>
      </w:pPr>
    </w:p>
    <w:p w14:paraId="5D9B2935" w14:textId="6A2B6985" w:rsidR="00FE63BB" w:rsidRDefault="00EA561E" w:rsidP="00FA64E6">
      <w:pPr>
        <w:jc w:val="center"/>
      </w:pPr>
      <w:r>
        <w:rPr>
          <w:noProof/>
        </w:rPr>
        <w:drawing>
          <wp:inline distT="0" distB="0" distL="0" distR="0" wp14:anchorId="1E7C159E" wp14:editId="54324F9C">
            <wp:extent cx="5943600" cy="39370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12_TN_Loads_sourcesMap.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937000"/>
                    </a:xfrm>
                    <a:prstGeom prst="rect">
                      <a:avLst/>
                    </a:prstGeom>
                  </pic:spPr>
                </pic:pic>
              </a:graphicData>
            </a:graphic>
          </wp:inline>
        </w:drawing>
      </w:r>
    </w:p>
    <w:p w14:paraId="3C98BA90" w14:textId="77777777" w:rsidR="00FE63BB" w:rsidRDefault="00FE63BB" w:rsidP="00FA64E6">
      <w:pPr>
        <w:jc w:val="center"/>
      </w:pPr>
    </w:p>
    <w:p w14:paraId="7620279F" w14:textId="309581CC" w:rsidR="00FE63BB" w:rsidRDefault="00FE63BB" w:rsidP="00FE63BB">
      <w:r w:rsidRPr="00746675">
        <w:rPr>
          <w:b/>
        </w:rPr>
        <w:t>Figure 12</w:t>
      </w:r>
      <w:r>
        <w:t xml:space="preserve">: A) </w:t>
      </w:r>
      <w:ins w:id="360" w:author="Domagalski, Joseph L" w:date="2020-03-25T15:31:00Z">
        <w:r w:rsidR="004E3DB2">
          <w:t xml:space="preserve">Annual </w:t>
        </w:r>
      </w:ins>
      <w:r>
        <w:t>Total Nitrogen (TN) Load Exported from Catchments in kg</w:t>
      </w:r>
      <w:ins w:id="361" w:author="Kraus, Tamara" w:date="2020-02-16T19:54:00Z">
        <w:r w:rsidR="00EC7E9B">
          <w:t>-N</w:t>
        </w:r>
      </w:ins>
      <w:r>
        <w:t>/year</w:t>
      </w:r>
      <w:ins w:id="362" w:author="Domagalski, Joseph L" w:date="2020-03-25T15:23:00Z">
        <w:r w:rsidR="00C71826">
          <w:t>,</w:t>
        </w:r>
      </w:ins>
      <w:ins w:id="363" w:author="Domagalski, Joseph L" w:date="2020-03-25T15:24:00Z">
        <w:r w:rsidR="00C71826">
          <w:t>2012,</w:t>
        </w:r>
      </w:ins>
      <w:ins w:id="364" w:author="Domagalski, Joseph L" w:date="2020-03-25T15:23:00Z">
        <w:r w:rsidR="00C71826">
          <w:t xml:space="preserve"> as calculated using SPARROW model</w:t>
        </w:r>
      </w:ins>
      <w:r>
        <w:t xml:space="preserve">. </w:t>
      </w:r>
    </w:p>
    <w:p w14:paraId="4ABBFC0B" w14:textId="2E63DB74" w:rsidR="006E4329" w:rsidRDefault="00FE63BB" w:rsidP="00D34068">
      <w:r>
        <w:t xml:space="preserve">B) Graph shows percent of </w:t>
      </w:r>
      <w:commentRangeStart w:id="365"/>
      <w:r>
        <w:t xml:space="preserve">incremental TN load from all sources </w:t>
      </w:r>
      <w:commentRangeEnd w:id="365"/>
      <w:r w:rsidR="00EC7E9B">
        <w:rPr>
          <w:rStyle w:val="CommentReference"/>
        </w:rPr>
        <w:commentReference w:id="365"/>
      </w:r>
      <w:r>
        <w:t>in each watershed</w:t>
      </w:r>
      <w:ins w:id="366" w:author="Domagalski, Joseph L" w:date="2020-03-25T15:24:00Z">
        <w:r w:rsidR="00C71826">
          <w:t>, as calculated from</w:t>
        </w:r>
      </w:ins>
      <w:ins w:id="367" w:author="Domagalski, Joseph L" w:date="2020-03-25T15:25:00Z">
        <w:r w:rsidR="00C71826">
          <w:t xml:space="preserve"> 2012</w:t>
        </w:r>
      </w:ins>
      <w:ins w:id="368" w:author="Domagalski, Joseph L" w:date="2020-03-25T15:24:00Z">
        <w:r w:rsidR="00C71826">
          <w:t xml:space="preserve"> S</w:t>
        </w:r>
      </w:ins>
      <w:ins w:id="369" w:author="Domagalski, Joseph L" w:date="2020-03-25T15:25:00Z">
        <w:r w:rsidR="00C71826">
          <w:t>PARROW model</w:t>
        </w:r>
      </w:ins>
      <w:r>
        <w:t xml:space="preserve">. </w:t>
      </w:r>
      <w:ins w:id="370" w:author="Kraus, Tamara" w:date="2020-02-16T19:55:00Z">
        <w:del w:id="371" w:author="Domagalski, Joseph L" w:date="2020-03-25T15:23:00Z">
          <w:r w:rsidR="00F77DED" w:rsidDel="00C71826">
            <w:delText xml:space="preserve">What years of data are these for? </w:delText>
          </w:r>
        </w:del>
      </w:ins>
    </w:p>
    <w:p w14:paraId="11A4FA45" w14:textId="77777777" w:rsidR="006E4329" w:rsidRDefault="006E4329" w:rsidP="00D34068"/>
    <w:p w14:paraId="5AA0E980" w14:textId="41E7714B" w:rsidR="00D34068" w:rsidRPr="009C642E" w:rsidRDefault="00D34068" w:rsidP="00D34068">
      <w:r>
        <w:t xml:space="preserve"> </w:t>
      </w:r>
      <w:r w:rsidR="005E5B10">
        <w:tab/>
      </w:r>
      <w:r w:rsidR="009B1F1A" w:rsidRPr="009C642E">
        <w:t xml:space="preserve">Along the </w:t>
      </w:r>
      <w:r w:rsidR="007C3378" w:rsidRPr="009C642E">
        <w:t xml:space="preserve">600 km </w:t>
      </w:r>
      <w:r w:rsidR="005E5B10" w:rsidRPr="009C642E">
        <w:t xml:space="preserve">length </w:t>
      </w:r>
      <w:r w:rsidR="009B1F1A" w:rsidRPr="009C642E">
        <w:t xml:space="preserve">of </w:t>
      </w:r>
      <w:r w:rsidRPr="009C642E">
        <w:t>the Sacramento River</w:t>
      </w:r>
      <w:ins w:id="372" w:author="Kraus, Tamara" w:date="2020-02-16T19:54:00Z">
        <w:r w:rsidR="00D72528">
          <w:t xml:space="preserve"> extending from </w:t>
        </w:r>
        <w:del w:id="373" w:author="Domagalski, Joseph L" w:date="2020-03-18T13:26:00Z">
          <w:r w:rsidR="00D72528" w:rsidDel="00927DF0">
            <w:delText>XX to YY</w:delText>
          </w:r>
        </w:del>
      </w:ins>
      <w:ins w:id="374" w:author="Domagalski, Joseph L" w:date="2020-03-18T13:26:00Z">
        <w:r w:rsidR="00927DF0">
          <w:t>the headwaters to the Delta</w:t>
        </w:r>
      </w:ins>
      <w:r w:rsidR="007C3378" w:rsidRPr="009C642E">
        <w:t>,</w:t>
      </w:r>
      <w:r w:rsidRPr="009C642E">
        <w:t xml:space="preserve"> source</w:t>
      </w:r>
      <w:r w:rsidR="007C3378" w:rsidRPr="009C642E">
        <w:t>s</w:t>
      </w:r>
      <w:r w:rsidRPr="009C642E">
        <w:t xml:space="preserve"> of TN</w:t>
      </w:r>
      <w:r w:rsidR="009B1F1A" w:rsidRPr="009C642E">
        <w:t xml:space="preserve"> </w:t>
      </w:r>
      <w:r w:rsidR="007C3378" w:rsidRPr="009C642E">
        <w:t>vary</w:t>
      </w:r>
      <w:r w:rsidR="009B1F1A" w:rsidRPr="009C642E">
        <w:t>.</w:t>
      </w:r>
      <w:r w:rsidRPr="009C642E">
        <w:t xml:space="preserve"> </w:t>
      </w:r>
      <w:r w:rsidR="009B1F1A" w:rsidRPr="009C642E">
        <w:t>I</w:t>
      </w:r>
      <w:r w:rsidRPr="009C642E">
        <w:t xml:space="preserve">n the headwaters atmospheric deposition </w:t>
      </w:r>
      <w:r w:rsidR="009B1F1A" w:rsidRPr="009C642E">
        <w:t>is the main source</w:t>
      </w:r>
      <w:r w:rsidR="005E5B10" w:rsidRPr="009C642E">
        <w:t>.</w:t>
      </w:r>
      <w:r w:rsidR="009B1F1A" w:rsidRPr="009C642E">
        <w:t xml:space="preserve"> </w:t>
      </w:r>
      <w:r w:rsidR="005E5B10" w:rsidRPr="009C642E">
        <w:t>A</w:t>
      </w:r>
      <w:r w:rsidRPr="009C642E">
        <w:t xml:space="preserve">s the water moves through the </w:t>
      </w:r>
      <w:r w:rsidR="00BF7B3A" w:rsidRPr="009C642E">
        <w:t>C</w:t>
      </w:r>
      <w:r w:rsidRPr="009C642E">
        <w:t xml:space="preserve">entral </w:t>
      </w:r>
      <w:r w:rsidR="00BF7B3A" w:rsidRPr="009C642E">
        <w:t>V</w:t>
      </w:r>
      <w:r w:rsidRPr="009C642E">
        <w:t xml:space="preserve">alley sources change and </w:t>
      </w:r>
      <w:r w:rsidR="006D0A7E" w:rsidRPr="009C642E">
        <w:t xml:space="preserve">loads from </w:t>
      </w:r>
      <w:r w:rsidRPr="009C642E">
        <w:t xml:space="preserve">fertilizer and livestock manure </w:t>
      </w:r>
      <w:r w:rsidR="00664C5B" w:rsidRPr="009C642E">
        <w:t xml:space="preserve">applications </w:t>
      </w:r>
      <w:r w:rsidR="006D0A7E" w:rsidRPr="009C642E">
        <w:t xml:space="preserve">increase at about </w:t>
      </w:r>
      <w:r w:rsidR="009B1F1A" w:rsidRPr="009C642E">
        <w:t>1</w:t>
      </w:r>
      <w:r w:rsidR="006D0A7E" w:rsidRPr="009C642E">
        <w:t xml:space="preserve">50 km from the mouth due to discharges from </w:t>
      </w:r>
      <w:r w:rsidR="005E5B10" w:rsidRPr="009C642E">
        <w:t xml:space="preserve">the </w:t>
      </w:r>
      <w:r w:rsidR="006D0A7E" w:rsidRPr="009C642E">
        <w:t xml:space="preserve">Colusa Basin </w:t>
      </w:r>
      <w:r w:rsidR="009B1F1A" w:rsidRPr="009C642E">
        <w:t>Drain and the Feather River</w:t>
      </w:r>
      <w:r w:rsidR="006D0A7E" w:rsidRPr="009C642E">
        <w:t xml:space="preserve">. </w:t>
      </w:r>
      <w:r w:rsidR="009B1F1A" w:rsidRPr="009C642E">
        <w:t xml:space="preserve">Downstream of the Sacramento River </w:t>
      </w:r>
      <w:r w:rsidR="002C2640" w:rsidRPr="009C642E">
        <w:t>at Freeport</w:t>
      </w:r>
      <w:r w:rsidR="009B1F1A" w:rsidRPr="009C642E">
        <w:t xml:space="preserve"> site</w:t>
      </w:r>
      <w:r w:rsidR="005E5B10" w:rsidRPr="009C642E">
        <w:t>,</w:t>
      </w:r>
      <w:r w:rsidR="009B1F1A" w:rsidRPr="009C642E">
        <w:t xml:space="preserve"> TN from point sources increase due to discharges from Regional </w:t>
      </w:r>
      <w:r w:rsidR="009C642E" w:rsidRPr="009C642E">
        <w:t xml:space="preserve">San </w:t>
      </w:r>
      <w:r w:rsidR="009B1F1A" w:rsidRPr="009C642E">
        <w:t>wastewater treatment plan</w:t>
      </w:r>
      <w:r w:rsidR="005E5B10" w:rsidRPr="009C642E">
        <w:t>t</w:t>
      </w:r>
      <w:r w:rsidR="007C3378" w:rsidRPr="009C642E">
        <w:t xml:space="preserve"> (</w:t>
      </w:r>
      <w:r w:rsidR="00553DD6" w:rsidRPr="009C642E">
        <w:t>figure 1</w:t>
      </w:r>
      <w:r w:rsidR="00C667DD" w:rsidRPr="009C642E">
        <w:t>3</w:t>
      </w:r>
      <w:r w:rsidR="00FE63BB" w:rsidRPr="009C642E">
        <w:t>A</w:t>
      </w:r>
      <w:r w:rsidR="007C3378" w:rsidRPr="009C642E">
        <w:t>)</w:t>
      </w:r>
      <w:r w:rsidR="009B1F1A" w:rsidRPr="009C642E">
        <w:t xml:space="preserve">. </w:t>
      </w:r>
      <w:r w:rsidR="005E5B10" w:rsidRPr="009C642E">
        <w:t xml:space="preserve">In the headwaters of the San Joaquin River, atmospheric deposition is the main source of total nitrogen and then </w:t>
      </w:r>
      <w:r w:rsidR="007C3378" w:rsidRPr="009C642E">
        <w:t>fertilizer and livestock manure applied to agricultural lands</w:t>
      </w:r>
      <w:r w:rsidR="005E5B10" w:rsidRPr="009C642E">
        <w:t xml:space="preserve"> is the major source once the river enters the Central Valley</w:t>
      </w:r>
      <w:r w:rsidR="007C3378" w:rsidRPr="009C642E">
        <w:t>. T</w:t>
      </w:r>
      <w:r w:rsidR="00392734" w:rsidRPr="009C642E">
        <w:t>N</w:t>
      </w:r>
      <w:r w:rsidR="007C3378" w:rsidRPr="009C642E">
        <w:t xml:space="preserve"> </w:t>
      </w:r>
      <w:r w:rsidR="00392734" w:rsidRPr="009C642E">
        <w:t xml:space="preserve">loads </w:t>
      </w:r>
      <w:r w:rsidR="007C3378" w:rsidRPr="009C642E">
        <w:t xml:space="preserve">from point sources increase at about 150 km from the mouth due to discharge from </w:t>
      </w:r>
      <w:proofErr w:type="gramStart"/>
      <w:r w:rsidR="007C3378" w:rsidRPr="009C642E">
        <w:t>waste water</w:t>
      </w:r>
      <w:proofErr w:type="gramEnd"/>
      <w:r w:rsidR="007C3378" w:rsidRPr="009C642E">
        <w:t xml:space="preserve"> treatment facilities in the cities of Turlock and Modesto and increase at about 66 km from the mouth due to discharge </w:t>
      </w:r>
      <w:r w:rsidR="009C642E">
        <w:t xml:space="preserve">inputs </w:t>
      </w:r>
      <w:r w:rsidR="007C3378" w:rsidRPr="009C642E">
        <w:t xml:space="preserve">from the Stockton waste water treatment </w:t>
      </w:r>
      <w:r w:rsidR="00BF7B3A" w:rsidRPr="009C642E">
        <w:t xml:space="preserve">facility </w:t>
      </w:r>
      <w:r w:rsidR="007C3378" w:rsidRPr="009C642E">
        <w:t>(</w:t>
      </w:r>
      <w:ins w:id="375" w:author="Kraus, Tamara" w:date="2019-12-31T16:59:00Z">
        <w:r w:rsidR="00144E88">
          <w:t>F</w:t>
        </w:r>
        <w:r w:rsidR="00144E88" w:rsidRPr="009C642E">
          <w:t xml:space="preserve">igure </w:t>
        </w:r>
      </w:ins>
      <w:r w:rsidR="00746675" w:rsidRPr="009C642E">
        <w:t>13B</w:t>
      </w:r>
      <w:r w:rsidR="007C3378" w:rsidRPr="009C642E">
        <w:t>)</w:t>
      </w:r>
      <w:r w:rsidR="00201D80" w:rsidRPr="009C642E">
        <w:t>.</w:t>
      </w:r>
    </w:p>
    <w:p w14:paraId="7AF2993D" w14:textId="77777777" w:rsidR="009A40C2" w:rsidRDefault="009A40C2" w:rsidP="00D34068"/>
    <w:p w14:paraId="31F46A83" w14:textId="021BACFD" w:rsidR="006E4329" w:rsidRDefault="00CB69C4" w:rsidP="009A40C2">
      <w:pPr>
        <w:jc w:val="center"/>
        <w:rPr>
          <w:noProof/>
        </w:rPr>
      </w:pPr>
      <w:r>
        <w:rPr>
          <w:noProof/>
        </w:rPr>
        <w:lastRenderedPageBreak/>
        <w:drawing>
          <wp:inline distT="0" distB="0" distL="0" distR="0" wp14:anchorId="7AC80AC6" wp14:editId="37B4CD01">
            <wp:extent cx="5943600" cy="30848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13_TN_SPARROW2012_RiverPlot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084830"/>
                    </a:xfrm>
                    <a:prstGeom prst="rect">
                      <a:avLst/>
                    </a:prstGeom>
                  </pic:spPr>
                </pic:pic>
              </a:graphicData>
            </a:graphic>
          </wp:inline>
        </w:drawing>
      </w:r>
    </w:p>
    <w:p w14:paraId="1C411FD8" w14:textId="77777777" w:rsidR="00CB69C4" w:rsidRDefault="00CB69C4" w:rsidP="005C254E">
      <w:pPr>
        <w:rPr>
          <w:b/>
          <w:noProof/>
        </w:rPr>
      </w:pPr>
    </w:p>
    <w:p w14:paraId="048CF4ED" w14:textId="27A46990" w:rsidR="005C254E" w:rsidRDefault="005C254E" w:rsidP="005C254E">
      <w:pPr>
        <w:rPr>
          <w:noProof/>
        </w:rPr>
      </w:pPr>
      <w:r w:rsidRPr="00746675">
        <w:rPr>
          <w:b/>
          <w:noProof/>
        </w:rPr>
        <w:t>Figure 13.</w:t>
      </w:r>
      <w:r>
        <w:rPr>
          <w:noProof/>
        </w:rPr>
        <w:t xml:space="preserve"> </w:t>
      </w:r>
      <w:r w:rsidR="0097411E">
        <w:rPr>
          <w:noProof/>
        </w:rPr>
        <w:t>Annua</w:t>
      </w:r>
      <w:r w:rsidR="004E3DB2">
        <w:rPr>
          <w:noProof/>
        </w:rPr>
        <w:t>l ni</w:t>
      </w:r>
      <w:r>
        <w:rPr>
          <w:noProof/>
        </w:rPr>
        <w:t xml:space="preserve">trogen loads from various sources in kilograms upstream of the </w:t>
      </w:r>
      <w:r w:rsidR="00CB69C4">
        <w:rPr>
          <w:noProof/>
        </w:rPr>
        <w:t>(A)</w:t>
      </w:r>
      <w:r>
        <w:rPr>
          <w:noProof/>
        </w:rPr>
        <w:t xml:space="preserve">Sacramento River at Freeport and </w:t>
      </w:r>
      <w:r w:rsidR="00CB69C4">
        <w:rPr>
          <w:noProof/>
        </w:rPr>
        <w:t xml:space="preserve">(B) </w:t>
      </w:r>
      <w:r>
        <w:rPr>
          <w:noProof/>
        </w:rPr>
        <w:t>the San Joaquin River near Vernalis</w:t>
      </w:r>
      <w:r w:rsidR="0076433C">
        <w:rPr>
          <w:noProof/>
        </w:rPr>
        <w:t xml:space="preserve"> from the 2012 SPARROW model</w:t>
      </w:r>
      <w:r>
        <w:rPr>
          <w:noProof/>
        </w:rPr>
        <w:t>.</w:t>
      </w:r>
      <w:r w:rsidR="00F77DED">
        <w:rPr>
          <w:noProof/>
        </w:rPr>
        <w:t xml:space="preserve">  </w:t>
      </w:r>
    </w:p>
    <w:p w14:paraId="1B1BDDFA" w14:textId="1C63BD99" w:rsidR="00995ECB" w:rsidRDefault="00995ECB" w:rsidP="00D34068"/>
    <w:p w14:paraId="3E0810F7" w14:textId="695669ED" w:rsidR="00746675" w:rsidRPr="00FE63BB" w:rsidRDefault="00746675" w:rsidP="00746675">
      <w:pPr>
        <w:autoSpaceDE w:val="0"/>
        <w:autoSpaceDN w:val="0"/>
        <w:adjustRightInd w:val="0"/>
        <w:ind w:firstLine="720"/>
      </w:pPr>
      <w:r w:rsidRPr="00FE63BB">
        <w:t xml:space="preserve">Figure </w:t>
      </w:r>
      <w:r>
        <w:t>14A</w:t>
      </w:r>
      <w:r w:rsidRPr="00FE63BB">
        <w:t xml:space="preserve"> shows the delivered </w:t>
      </w:r>
      <w:r>
        <w:t xml:space="preserve">total phosphorus </w:t>
      </w:r>
      <w:r w:rsidRPr="00FE63BB">
        <w:t>loads for each stream reach</w:t>
      </w:r>
    </w:p>
    <w:p w14:paraId="77F03568" w14:textId="500533AD" w:rsidR="00626E27" w:rsidRPr="0032698F" w:rsidRDefault="00746675" w:rsidP="009C642E">
      <w:r w:rsidRPr="00FE63BB">
        <w:t>(the incremental catchment loads plus those from all</w:t>
      </w:r>
      <w:r>
        <w:t xml:space="preserve"> </w:t>
      </w:r>
      <w:r w:rsidRPr="00FE63BB">
        <w:t>of the upstream catchments</w:t>
      </w:r>
      <w:r>
        <w:t>)</w:t>
      </w:r>
      <w:r w:rsidRPr="00FE63BB">
        <w:t xml:space="preserve"> </w:t>
      </w:r>
      <w:r>
        <w:t xml:space="preserve">of the Sacramento and San Joaquin Rivers </w:t>
      </w:r>
      <w:r w:rsidRPr="00FE63BB">
        <w:t>draining to</w:t>
      </w:r>
      <w:r>
        <w:t xml:space="preserve"> the Delta. </w:t>
      </w:r>
      <w:r w:rsidR="005460C0">
        <w:t>The</w:t>
      </w:r>
      <w:r w:rsidR="00032000">
        <w:t xml:space="preserve"> </w:t>
      </w:r>
      <w:r w:rsidR="00EF49A5">
        <w:t>SPARROW model</w:t>
      </w:r>
      <w:r w:rsidR="005460C0">
        <w:t xml:space="preserve"> </w:t>
      </w:r>
      <w:r w:rsidR="003900BB">
        <w:t>identified m</w:t>
      </w:r>
      <w:r w:rsidR="00803D1F" w:rsidRPr="005A51B5">
        <w:t>ajor</w:t>
      </w:r>
      <w:r w:rsidR="00803D1F">
        <w:t xml:space="preserve"> </w:t>
      </w:r>
      <w:r w:rsidR="00803D1F" w:rsidRPr="005A51B5">
        <w:t>sources</w:t>
      </w:r>
      <w:r w:rsidR="00032000">
        <w:t xml:space="preserve"> of T</w:t>
      </w:r>
      <w:r w:rsidR="00664C5B">
        <w:t>P</w:t>
      </w:r>
      <w:r w:rsidR="00032000">
        <w:t xml:space="preserve"> in the Sacramento River </w:t>
      </w:r>
      <w:r w:rsidR="00032000" w:rsidRPr="0032698F">
        <w:t>watershed</w:t>
      </w:r>
      <w:r w:rsidR="00803D1F" w:rsidRPr="0032698F">
        <w:t xml:space="preserve"> </w:t>
      </w:r>
      <w:r w:rsidR="0007430F" w:rsidRPr="0032698F">
        <w:t xml:space="preserve">as </w:t>
      </w:r>
      <w:r w:rsidR="00212E33" w:rsidRPr="0032698F">
        <w:t xml:space="preserve">46% from agricultural activities (from fertilizer and manure applications </w:t>
      </w:r>
      <w:r w:rsidR="00032000" w:rsidRPr="0032698F">
        <w:t xml:space="preserve">to agricultural lands within </w:t>
      </w:r>
      <w:r w:rsidR="00212E33" w:rsidRPr="0032698F">
        <w:t xml:space="preserve">the </w:t>
      </w:r>
      <w:r w:rsidR="005460C0" w:rsidRPr="0032698F">
        <w:t>C</w:t>
      </w:r>
      <w:r w:rsidR="00212E33" w:rsidRPr="0032698F">
        <w:t xml:space="preserve">entral </w:t>
      </w:r>
      <w:r w:rsidR="005460C0" w:rsidRPr="0032698F">
        <w:t>V</w:t>
      </w:r>
      <w:r w:rsidR="00212E33" w:rsidRPr="0032698F">
        <w:t>alley), 3</w:t>
      </w:r>
      <w:r w:rsidR="00EF49A5" w:rsidRPr="0032698F">
        <w:t>5</w:t>
      </w:r>
      <w:r w:rsidR="00212E33" w:rsidRPr="0032698F">
        <w:t xml:space="preserve">% from wastewater treatment discharges, 13% from </w:t>
      </w:r>
      <w:r w:rsidR="00626E27" w:rsidRPr="0032698F">
        <w:t>geologic phosphorus from the stream channel and upland areas</w:t>
      </w:r>
      <w:r w:rsidR="0082368A" w:rsidRPr="0032698F">
        <w:t>,</w:t>
      </w:r>
      <w:r w:rsidR="00626E27" w:rsidRPr="0032698F">
        <w:t xml:space="preserve"> </w:t>
      </w:r>
      <w:r w:rsidR="00212E33" w:rsidRPr="0032698F">
        <w:t xml:space="preserve">and 7% from </w:t>
      </w:r>
      <w:r w:rsidR="00626E27" w:rsidRPr="0032698F">
        <w:t>urban runoff</w:t>
      </w:r>
      <w:r w:rsidR="00212E33" w:rsidRPr="0032698F">
        <w:t xml:space="preserve"> </w:t>
      </w:r>
      <w:bookmarkStart w:id="376" w:name="_Hlk20826643"/>
      <w:r w:rsidR="00212E33" w:rsidRPr="0032698F">
        <w:t xml:space="preserve">around the </w:t>
      </w:r>
      <w:bookmarkEnd w:id="376"/>
      <w:r w:rsidR="00212E33" w:rsidRPr="0032698F">
        <w:t>(</w:t>
      </w:r>
      <w:del w:id="377" w:author="Kraus, Tamara" w:date="2019-12-31T17:00:00Z">
        <w:r w:rsidR="00212E33" w:rsidRPr="0032698F" w:rsidDel="00E62DA2">
          <w:delText>fig</w:delText>
        </w:r>
        <w:r w:rsidR="003900BB" w:rsidRPr="0032698F" w:rsidDel="00E62DA2">
          <w:delText xml:space="preserve">ure </w:delText>
        </w:r>
      </w:del>
      <w:ins w:id="378" w:author="Kraus, Tamara" w:date="2019-12-31T17:00:00Z">
        <w:r w:rsidR="00E62DA2">
          <w:t>F</w:t>
        </w:r>
        <w:r w:rsidR="00E62DA2" w:rsidRPr="0032698F">
          <w:t xml:space="preserve">igure </w:t>
        </w:r>
      </w:ins>
      <w:r w:rsidR="003900BB" w:rsidRPr="0032698F">
        <w:t>1</w:t>
      </w:r>
      <w:r w:rsidR="00C667DD" w:rsidRPr="0032698F">
        <w:t>4</w:t>
      </w:r>
      <w:r w:rsidRPr="0032698F">
        <w:t>B</w:t>
      </w:r>
      <w:r w:rsidR="00212E33" w:rsidRPr="0032698F">
        <w:t xml:space="preserve">). </w:t>
      </w:r>
      <w:r w:rsidR="00032000" w:rsidRPr="0032698F">
        <w:t xml:space="preserve">In the San Joaquin </w:t>
      </w:r>
      <w:r w:rsidR="0007430F" w:rsidRPr="0032698F">
        <w:t>R</w:t>
      </w:r>
      <w:r w:rsidR="00032000" w:rsidRPr="0032698F">
        <w:t xml:space="preserve">iver </w:t>
      </w:r>
      <w:r w:rsidR="00392734" w:rsidRPr="0032698F">
        <w:t>watershed,</w:t>
      </w:r>
      <w:r w:rsidR="00032000" w:rsidRPr="0032698F">
        <w:t xml:space="preserve"> </w:t>
      </w:r>
      <w:r w:rsidR="00B6399E" w:rsidRPr="0032698F">
        <w:t>most</w:t>
      </w:r>
      <w:r w:rsidR="00392734" w:rsidRPr="0032698F">
        <w:t xml:space="preserve"> TP load (</w:t>
      </w:r>
      <w:r w:rsidR="00032000" w:rsidRPr="0032698F">
        <w:t>73%</w:t>
      </w:r>
      <w:r w:rsidR="00392734" w:rsidRPr="0032698F">
        <w:t>)</w:t>
      </w:r>
      <w:r w:rsidR="00032000" w:rsidRPr="0032698F">
        <w:t xml:space="preserve"> </w:t>
      </w:r>
      <w:r w:rsidR="0007430F" w:rsidRPr="0032698F">
        <w:t xml:space="preserve">originates </w:t>
      </w:r>
      <w:r w:rsidR="00032000" w:rsidRPr="0032698F">
        <w:t>from</w:t>
      </w:r>
      <w:bookmarkStart w:id="379" w:name="_Hlk21422071"/>
      <w:r w:rsidR="00392734" w:rsidRPr="0032698F">
        <w:t xml:space="preserve"> agricultural </w:t>
      </w:r>
      <w:r w:rsidR="0007430F" w:rsidRPr="0032698F">
        <w:t xml:space="preserve">land attributed to </w:t>
      </w:r>
      <w:r w:rsidR="00392734" w:rsidRPr="0032698F">
        <w:t>fertilizer and manure applications</w:t>
      </w:r>
      <w:bookmarkEnd w:id="379"/>
      <w:r w:rsidR="00032000" w:rsidRPr="0032698F">
        <w:t>, 20% from wastewater treatment facilities, 6% from geologic phosphorus from the stream channel and upland areas, and 2% from urban runoff (</w:t>
      </w:r>
      <w:del w:id="380" w:author="Kraus, Tamara" w:date="2019-12-31T17:01:00Z">
        <w:r w:rsidR="003900BB" w:rsidRPr="0032698F" w:rsidDel="00CB1A78">
          <w:delText xml:space="preserve">figure </w:delText>
        </w:r>
      </w:del>
      <w:ins w:id="381" w:author="Kraus, Tamara" w:date="2019-12-31T17:01:00Z">
        <w:r w:rsidR="00CB1A78">
          <w:t>F</w:t>
        </w:r>
        <w:r w:rsidR="00CB1A78" w:rsidRPr="0032698F">
          <w:t xml:space="preserve">igure </w:t>
        </w:r>
      </w:ins>
      <w:r w:rsidR="003900BB" w:rsidRPr="0032698F">
        <w:t>1</w:t>
      </w:r>
      <w:r w:rsidR="00C667DD" w:rsidRPr="0032698F">
        <w:t>4</w:t>
      </w:r>
      <w:r w:rsidRPr="0032698F">
        <w:t>B</w:t>
      </w:r>
      <w:r w:rsidR="006014BA" w:rsidRPr="0032698F">
        <w:t xml:space="preserve">). </w:t>
      </w:r>
    </w:p>
    <w:p w14:paraId="65B098F1" w14:textId="4EE84096" w:rsidR="006E4329" w:rsidRPr="0032698F" w:rsidRDefault="006E4329" w:rsidP="00FA64E6">
      <w:pPr>
        <w:jc w:val="center"/>
      </w:pPr>
    </w:p>
    <w:p w14:paraId="03590260" w14:textId="12D730A2" w:rsidR="00746675" w:rsidRDefault="00C45839" w:rsidP="00746675">
      <w:pPr>
        <w:rPr>
          <w:b/>
          <w:color w:val="000000" w:themeColor="text1"/>
        </w:rPr>
      </w:pPr>
      <w:r>
        <w:rPr>
          <w:b/>
          <w:noProof/>
          <w:color w:val="000000" w:themeColor="text1"/>
        </w:rPr>
        <w:lastRenderedPageBreak/>
        <w:drawing>
          <wp:inline distT="0" distB="0" distL="0" distR="0" wp14:anchorId="64716FDF" wp14:editId="6EC11E51">
            <wp:extent cx="5943600" cy="37376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14_TP_Loads_sourcesMa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inline>
        </w:drawing>
      </w:r>
    </w:p>
    <w:p w14:paraId="36D0714C" w14:textId="77777777" w:rsidR="00C45839" w:rsidRDefault="00C45839" w:rsidP="00746675">
      <w:pPr>
        <w:rPr>
          <w:b/>
          <w:color w:val="000000" w:themeColor="text1"/>
        </w:rPr>
      </w:pPr>
    </w:p>
    <w:p w14:paraId="31F0C932" w14:textId="20870B84" w:rsidR="00746675" w:rsidRDefault="00FA4CC5" w:rsidP="00746675">
      <w:commentRangeStart w:id="382"/>
      <w:r w:rsidRPr="009A70B2">
        <w:rPr>
          <w:b/>
          <w:color w:val="000000" w:themeColor="text1"/>
        </w:rPr>
        <w:t>Figure 14</w:t>
      </w:r>
      <w:r>
        <w:rPr>
          <w:color w:val="000000" w:themeColor="text1"/>
        </w:rPr>
        <w:t xml:space="preserve">. </w:t>
      </w:r>
      <w:r w:rsidR="00746675">
        <w:t xml:space="preserve">A) </w:t>
      </w:r>
      <w:ins w:id="383" w:author="Domagalski, Joseph L" w:date="2020-03-25T15:30:00Z">
        <w:r w:rsidR="004E3DB2">
          <w:t xml:space="preserve">Annual </w:t>
        </w:r>
      </w:ins>
      <w:r w:rsidR="00746675">
        <w:t xml:space="preserve">Total </w:t>
      </w:r>
      <w:commentRangeEnd w:id="382"/>
      <w:r w:rsidR="00C3415E">
        <w:rPr>
          <w:rStyle w:val="CommentReference"/>
        </w:rPr>
        <w:commentReference w:id="382"/>
      </w:r>
      <w:r w:rsidR="00746675">
        <w:rPr>
          <w:color w:val="000000" w:themeColor="text1"/>
        </w:rPr>
        <w:t>Phosphorus</w:t>
      </w:r>
      <w:r w:rsidR="00746675">
        <w:t xml:space="preserve"> (TP) Load Exported from Catchments in kg/year</w:t>
      </w:r>
      <w:ins w:id="384" w:author="Domagalski, Joseph L" w:date="2020-03-25T15:30:00Z">
        <w:r w:rsidR="004E3DB2">
          <w:t xml:space="preserve">, </w:t>
        </w:r>
        <w:r w:rsidR="004E3DB2">
          <w:rPr>
            <w:noProof/>
          </w:rPr>
          <w:t>from the 2012 SPARROW model.</w:t>
        </w:r>
      </w:ins>
      <w:r w:rsidR="00746675">
        <w:t xml:space="preserve">. </w:t>
      </w:r>
    </w:p>
    <w:p w14:paraId="7D6355CE" w14:textId="6EE839E0" w:rsidR="00746675" w:rsidRDefault="00746675" w:rsidP="00746675">
      <w:r>
        <w:t>B) Graph shows percent of incremental TN load from all sources in each watershed</w:t>
      </w:r>
      <w:ins w:id="385" w:author="Domagalski, Joseph L" w:date="2020-03-25T15:30:00Z">
        <w:r w:rsidR="004E3DB2">
          <w:t xml:space="preserve">, </w:t>
        </w:r>
        <w:r w:rsidR="004E3DB2">
          <w:rPr>
            <w:noProof/>
          </w:rPr>
          <w:t>from the 2012 SPARROW model.</w:t>
        </w:r>
      </w:ins>
      <w:r>
        <w:t xml:space="preserve">. </w:t>
      </w:r>
    </w:p>
    <w:p w14:paraId="5C937FE4" w14:textId="219E2D70" w:rsidR="00EA561E" w:rsidRDefault="00EA561E" w:rsidP="00746675"/>
    <w:p w14:paraId="190DCAB8" w14:textId="59F3158C" w:rsidR="00EA561E" w:rsidRPr="0032698F" w:rsidRDefault="00EA561E" w:rsidP="0032698F">
      <w:pPr>
        <w:ind w:firstLine="720"/>
      </w:pPr>
      <w:r w:rsidRPr="0032698F">
        <w:t xml:space="preserve">Along the course of the Sacramento River, agricultural activity (from applied fertilizer and manure) account </w:t>
      </w:r>
      <w:r w:rsidR="00702027">
        <w:t>for</w:t>
      </w:r>
      <w:r w:rsidR="00702027" w:rsidRPr="0032698F">
        <w:t xml:space="preserve"> </w:t>
      </w:r>
      <w:r w:rsidRPr="0032698F">
        <w:t xml:space="preserve">most of the TP loads from the headwaters through the central valley till about 70 km from the mouth when discharges from </w:t>
      </w:r>
      <w:r w:rsidR="002F26F9">
        <w:t xml:space="preserve">the </w:t>
      </w:r>
      <w:r w:rsidRPr="0032698F">
        <w:t xml:space="preserve">Regional </w:t>
      </w:r>
      <w:r w:rsidR="0032698F">
        <w:t xml:space="preserve">San </w:t>
      </w:r>
      <w:r w:rsidRPr="0032698F">
        <w:t>wastewater treatment plan</w:t>
      </w:r>
      <w:r w:rsidR="002F26F9">
        <w:t>t</w:t>
      </w:r>
      <w:r w:rsidRPr="0032698F">
        <w:t xml:space="preserve"> result in an increase in TP load (figure 15A). In the San Joaquin River watershed, agricultural activity also accounts for most of the TP load along the course of the river. TP loads from point sources increase with the discharges from the Turlock and Modesto </w:t>
      </w:r>
      <w:proofErr w:type="gramStart"/>
      <w:r w:rsidRPr="0032698F">
        <w:t>waste water</w:t>
      </w:r>
      <w:proofErr w:type="gramEnd"/>
      <w:r w:rsidRPr="0032698F">
        <w:t xml:space="preserve"> facilities, and from Stockton further downstream (figure 15B). </w:t>
      </w:r>
    </w:p>
    <w:p w14:paraId="4C41F2D6" w14:textId="77777777" w:rsidR="00EA561E" w:rsidRPr="0032698F" w:rsidRDefault="00EA561E" w:rsidP="00746675"/>
    <w:p w14:paraId="092C9416" w14:textId="77777777" w:rsidR="00746675" w:rsidRDefault="00FA4CC5" w:rsidP="00626E27">
      <w:pPr>
        <w:rPr>
          <w:color w:val="000000" w:themeColor="text1"/>
        </w:rPr>
      </w:pPr>
      <w:r>
        <w:rPr>
          <w:color w:val="000000" w:themeColor="text1"/>
        </w:rPr>
        <w:t xml:space="preserve"> </w:t>
      </w:r>
    </w:p>
    <w:p w14:paraId="6A248463" w14:textId="7BEF475B" w:rsidR="005747B6" w:rsidRDefault="00CB69C4" w:rsidP="009A40C2">
      <w:pPr>
        <w:jc w:val="center"/>
        <w:rPr>
          <w:color w:val="000000" w:themeColor="text1"/>
        </w:rPr>
      </w:pPr>
      <w:r>
        <w:rPr>
          <w:noProof/>
          <w:color w:val="000000" w:themeColor="text1"/>
        </w:rPr>
        <w:lastRenderedPageBreak/>
        <w:drawing>
          <wp:inline distT="0" distB="0" distL="0" distR="0" wp14:anchorId="25917648" wp14:editId="4D1EED49">
            <wp:extent cx="5943600" cy="33064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15_TP_SPARROW2012_RiverPlot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06445"/>
                    </a:xfrm>
                    <a:prstGeom prst="rect">
                      <a:avLst/>
                    </a:prstGeom>
                  </pic:spPr>
                </pic:pic>
              </a:graphicData>
            </a:graphic>
          </wp:inline>
        </w:drawing>
      </w:r>
    </w:p>
    <w:p w14:paraId="0D03D3ED" w14:textId="77777777" w:rsidR="00CB69C4" w:rsidRDefault="00CB69C4" w:rsidP="009A40C2">
      <w:pPr>
        <w:jc w:val="center"/>
        <w:rPr>
          <w:color w:val="000000" w:themeColor="text1"/>
        </w:rPr>
      </w:pPr>
    </w:p>
    <w:p w14:paraId="3EADCD8A" w14:textId="134DD3EE" w:rsidR="000B07D3" w:rsidRDefault="000B07D3" w:rsidP="000B07D3">
      <w:pPr>
        <w:rPr>
          <w:color w:val="000000" w:themeColor="text1"/>
        </w:rPr>
      </w:pPr>
      <w:r w:rsidRPr="009A70B2">
        <w:rPr>
          <w:b/>
          <w:color w:val="000000" w:themeColor="text1"/>
        </w:rPr>
        <w:t>Figure 15</w:t>
      </w:r>
      <w:r>
        <w:rPr>
          <w:color w:val="000000" w:themeColor="text1"/>
        </w:rPr>
        <w:t xml:space="preserve">. </w:t>
      </w:r>
      <w:r w:rsidR="00D04994">
        <w:rPr>
          <w:noProof/>
        </w:rPr>
        <w:t xml:space="preserve">Phosphorus loads from various sources in kilograms upstream of </w:t>
      </w:r>
      <w:r w:rsidR="00CB69C4">
        <w:rPr>
          <w:noProof/>
        </w:rPr>
        <w:t xml:space="preserve">(A) </w:t>
      </w:r>
      <w:r w:rsidR="00D04994">
        <w:rPr>
          <w:noProof/>
        </w:rPr>
        <w:t xml:space="preserve">the Sacramento River at Freeport and </w:t>
      </w:r>
      <w:r w:rsidR="00CB69C4">
        <w:rPr>
          <w:noProof/>
        </w:rPr>
        <w:t xml:space="preserve">(B) </w:t>
      </w:r>
      <w:r w:rsidR="00D04994">
        <w:rPr>
          <w:noProof/>
        </w:rPr>
        <w:t>the San Joaquin River near Vernalis.</w:t>
      </w:r>
    </w:p>
    <w:p w14:paraId="22B22335" w14:textId="77777777" w:rsidR="009A40C2" w:rsidRDefault="009A40C2" w:rsidP="003900BB">
      <w:pPr>
        <w:pStyle w:val="Heading2"/>
        <w:rPr>
          <w:b/>
        </w:rPr>
      </w:pPr>
    </w:p>
    <w:p w14:paraId="5B9861DF" w14:textId="73586F48" w:rsidR="005747B6" w:rsidRPr="00D91B95" w:rsidRDefault="005747B6" w:rsidP="003900BB">
      <w:pPr>
        <w:pStyle w:val="Heading2"/>
        <w:rPr>
          <w:b/>
        </w:rPr>
      </w:pPr>
      <w:bookmarkStart w:id="386" w:name="_Toc24034686"/>
      <w:r w:rsidRPr="00D91B95">
        <w:rPr>
          <w:b/>
        </w:rPr>
        <w:t xml:space="preserve">Comparison of Estimated Loads </w:t>
      </w:r>
      <w:r w:rsidR="003900BB" w:rsidRPr="00D91B95">
        <w:rPr>
          <w:b/>
        </w:rPr>
        <w:t>from</w:t>
      </w:r>
      <w:r w:rsidRPr="00D91B95">
        <w:rPr>
          <w:b/>
        </w:rPr>
        <w:t xml:space="preserve"> Models and Continuous Monitoring</w:t>
      </w:r>
      <w:bookmarkEnd w:id="386"/>
    </w:p>
    <w:p w14:paraId="40DB4D5A" w14:textId="77777777" w:rsidR="00D91B95" w:rsidRPr="00D91B95" w:rsidRDefault="00D91B95" w:rsidP="00D91B95"/>
    <w:p w14:paraId="55850A81" w14:textId="4468E867" w:rsidR="00FD303A" w:rsidRDefault="002B34B7" w:rsidP="003900BB">
      <w:pPr>
        <w:ind w:firstLine="720"/>
      </w:pPr>
      <w:r w:rsidRPr="00CB69C4">
        <w:t xml:space="preserve">Models such as WRTDS rely on discrete samples which need to be collected throughout the year and throughout the range of flow conditions.  The </w:t>
      </w:r>
      <w:r w:rsidR="00FA52A1" w:rsidRPr="00CB69C4">
        <w:t xml:space="preserve">WRTDS </w:t>
      </w:r>
      <w:r w:rsidRPr="00CB69C4">
        <w:t xml:space="preserve">models </w:t>
      </w:r>
      <w:del w:id="387" w:author="Domagalski, Joseph L" w:date="2020-03-25T15:32:00Z">
        <w:r w:rsidRPr="00CB69C4" w:rsidDel="00E40318">
          <w:delText xml:space="preserve">used </w:delText>
        </w:r>
      </w:del>
      <w:ins w:id="388" w:author="Domagalski, Joseph L" w:date="2020-03-25T15:32:00Z">
        <w:r w:rsidR="00E40318">
          <w:t>calculated</w:t>
        </w:r>
        <w:r w:rsidR="00E40318" w:rsidRPr="00CB69C4">
          <w:t xml:space="preserve"> </w:t>
        </w:r>
      </w:ins>
      <w:r w:rsidRPr="00CB69C4">
        <w:t>here had a sufficient number of discrete samples</w:t>
      </w:r>
      <w:r w:rsidR="005571DB">
        <w:t xml:space="preserve"> </w:t>
      </w:r>
      <w:r w:rsidRPr="00CB69C4">
        <w:t xml:space="preserve">to produce results with low bias, but it is generally impossible to </w:t>
      </w:r>
      <w:r w:rsidR="00EC000F">
        <w:t>have enough</w:t>
      </w:r>
      <w:r w:rsidRPr="00CB69C4">
        <w:t xml:space="preserve"> </w:t>
      </w:r>
      <w:r w:rsidR="007502E5">
        <w:t xml:space="preserve">discrete </w:t>
      </w:r>
      <w:r w:rsidRPr="00CB69C4">
        <w:t>samples to adequately characterize the full range of concentrations</w:t>
      </w:r>
      <w:r w:rsidR="00FA52A1" w:rsidRPr="00CB69C4">
        <w:t xml:space="preserve"> over all flow conditions</w:t>
      </w:r>
      <w:r w:rsidRPr="00CB69C4">
        <w:t xml:space="preserve"> (Pellerin et al., 2014).  </w:t>
      </w:r>
      <w:ins w:id="389" w:author="Domagalski, Joseph L" w:date="2020-03-18T14:46:00Z">
        <w:r w:rsidR="00EC000F">
          <w:t>In</w:t>
        </w:r>
      </w:ins>
      <w:r w:rsidR="007502E5">
        <w:t xml:space="preserve"> situ w</w:t>
      </w:r>
      <w:r w:rsidRPr="00CB69C4">
        <w:t xml:space="preserve">ater quality sensors </w:t>
      </w:r>
      <w:ins w:id="390" w:author="Domagalski, Joseph L" w:date="2020-03-18T14:46:00Z">
        <w:r w:rsidR="00EC000F">
          <w:t xml:space="preserve">can </w:t>
        </w:r>
      </w:ins>
      <w:r w:rsidRPr="00CB69C4">
        <w:t>be used to collect data continuously and at high sampling frequency.  A</w:t>
      </w:r>
      <w:r w:rsidR="00F23205">
        <w:t>n in situ</w:t>
      </w:r>
      <w:r w:rsidRPr="00CB69C4">
        <w:t xml:space="preserve"> nitrate sensor </w:t>
      </w:r>
      <w:r w:rsidR="00170DD9">
        <w:t>th</w:t>
      </w:r>
      <w:r w:rsidR="007E46A5">
        <w:t>at</w:t>
      </w:r>
      <w:r w:rsidR="00170DD9">
        <w:t xml:space="preserve"> records nitrate concentration data every 15-minutes </w:t>
      </w:r>
      <w:r w:rsidRPr="00CB69C4">
        <w:t xml:space="preserve">has been </w:t>
      </w:r>
      <w:r w:rsidR="0082192E">
        <w:t>deployed</w:t>
      </w:r>
      <w:r w:rsidR="0082192E" w:rsidRPr="00CB69C4">
        <w:t xml:space="preserve"> </w:t>
      </w:r>
      <w:r w:rsidRPr="00CB69C4">
        <w:t xml:space="preserve">at the Sacramento River at Freeport site since 2013.  </w:t>
      </w:r>
      <w:r w:rsidR="00831F6A" w:rsidRPr="00CB69C4">
        <w:t>A comparison plot of nitrate measured by the sensor and the modeled concentrations of nitrate</w:t>
      </w:r>
      <w:r w:rsidR="00E227ED">
        <w:t xml:space="preserve"> using </w:t>
      </w:r>
      <w:r w:rsidR="00910042">
        <w:rPr>
          <w:color w:val="000000" w:themeColor="text1"/>
        </w:rPr>
        <w:t>WRTDS</w:t>
      </w:r>
      <w:del w:id="391" w:author="Domagalski, Joseph L" w:date="2020-03-25T15:33:00Z">
        <w:r w:rsidR="00B333D1" w:rsidDel="00BF1EA0">
          <w:rPr>
            <w:color w:val="000000" w:themeColor="text1"/>
          </w:rPr>
          <w:delText>/EGRET</w:delText>
        </w:r>
      </w:del>
      <w:r w:rsidR="00B333D1">
        <w:rPr>
          <w:color w:val="000000" w:themeColor="text1"/>
        </w:rPr>
        <w:t xml:space="preserve"> Model</w:t>
      </w:r>
      <w:r w:rsidR="00831F6A" w:rsidRPr="00CB69C4">
        <w:t xml:space="preserve"> </w:t>
      </w:r>
      <w:r w:rsidR="00D91185" w:rsidRPr="00CB69C4">
        <w:t xml:space="preserve">is </w:t>
      </w:r>
      <w:r w:rsidR="00831F6A" w:rsidRPr="00CB69C4">
        <w:t xml:space="preserve">shown in </w:t>
      </w:r>
      <w:r w:rsidR="00F52DCC">
        <w:t>F</w:t>
      </w:r>
      <w:r w:rsidR="00F52DCC" w:rsidRPr="00CB69C4">
        <w:t xml:space="preserve">igure </w:t>
      </w:r>
      <w:r w:rsidR="00E460C5" w:rsidRPr="00CB69C4">
        <w:t>16A</w:t>
      </w:r>
      <w:r w:rsidR="00B92996">
        <w:t xml:space="preserve">, along with  Sacramento River </w:t>
      </w:r>
      <w:r w:rsidR="00831F6A" w:rsidRPr="00CB69C4">
        <w:t xml:space="preserve">discharge </w:t>
      </w:r>
      <w:r w:rsidR="00B92996">
        <w:t xml:space="preserve">also measured </w:t>
      </w:r>
      <w:r w:rsidR="00831F6A" w:rsidRPr="00CB69C4">
        <w:t xml:space="preserve">at Freeport at </w:t>
      </w:r>
      <w:r w:rsidR="003900BB" w:rsidRPr="00CB69C4">
        <w:t>15-minute</w:t>
      </w:r>
      <w:r w:rsidR="00831F6A" w:rsidRPr="00CB69C4">
        <w:t xml:space="preserve"> intervals</w:t>
      </w:r>
      <w:r w:rsidR="00DE7A2D">
        <w:t xml:space="preserve"> (Figure 16B)</w:t>
      </w:r>
      <w:r w:rsidR="00831F6A" w:rsidRPr="00CB69C4">
        <w:t>.</w:t>
      </w:r>
      <w:r w:rsidRPr="00CB69C4">
        <w:t xml:space="preserve"> It is evident from </w:t>
      </w:r>
      <w:r w:rsidR="00F52DCC">
        <w:t>F</w:t>
      </w:r>
      <w:r w:rsidR="00F52DCC" w:rsidRPr="00CB69C4">
        <w:t xml:space="preserve">igure </w:t>
      </w:r>
      <w:r w:rsidR="00E460C5" w:rsidRPr="00CB69C4">
        <w:t xml:space="preserve">16A </w:t>
      </w:r>
      <w:r w:rsidRPr="00CB69C4">
        <w:t xml:space="preserve">that the </w:t>
      </w:r>
      <w:del w:id="392" w:author="Domagalski, Joseph L" w:date="2020-03-25T15:33:00Z">
        <w:r w:rsidRPr="00CB69C4" w:rsidDel="0035370A">
          <w:delText xml:space="preserve">EGRET </w:delText>
        </w:r>
      </w:del>
      <w:ins w:id="393" w:author="Domagalski, Joseph L" w:date="2020-03-25T15:33:00Z">
        <w:r w:rsidR="0035370A">
          <w:t>WRT</w:t>
        </w:r>
        <w:r w:rsidR="00BF1EA0">
          <w:t>DS</w:t>
        </w:r>
        <w:r w:rsidR="0035370A" w:rsidRPr="00CB69C4">
          <w:t xml:space="preserve"> </w:t>
        </w:r>
      </w:ins>
      <w:r w:rsidRPr="00CB69C4">
        <w:t xml:space="preserve">model </w:t>
      </w:r>
      <w:r w:rsidR="00F52DCC">
        <w:t>did</w:t>
      </w:r>
      <w:r w:rsidR="00F52DCC" w:rsidRPr="00CB69C4">
        <w:t xml:space="preserve"> </w:t>
      </w:r>
      <w:r w:rsidRPr="00CB69C4">
        <w:t xml:space="preserve">not capture the higher </w:t>
      </w:r>
      <w:r w:rsidR="00F52DCC">
        <w:t xml:space="preserve">nitrate </w:t>
      </w:r>
      <w:r w:rsidRPr="00CB69C4">
        <w:t>concentration</w:t>
      </w:r>
      <w:r w:rsidR="00F52DCC">
        <w:t xml:space="preserve"> events</w:t>
      </w:r>
      <w:r w:rsidRPr="00CB69C4">
        <w:t xml:space="preserve"> which </w:t>
      </w:r>
      <w:r w:rsidR="000348D3">
        <w:t>were</w:t>
      </w:r>
      <w:r w:rsidR="000348D3" w:rsidRPr="00CB69C4">
        <w:t xml:space="preserve"> </w:t>
      </w:r>
      <w:r w:rsidRPr="00CB69C4">
        <w:t xml:space="preserve">mostly associated with </w:t>
      </w:r>
      <w:r w:rsidR="0066350F">
        <w:t xml:space="preserve">winter </w:t>
      </w:r>
      <w:r w:rsidRPr="00CB69C4">
        <w:t>runoff</w:t>
      </w:r>
      <w:del w:id="394" w:author="Domagalski, Joseph L" w:date="2020-03-25T15:33:00Z">
        <w:r w:rsidRPr="00CB69C4" w:rsidDel="002C7A0F">
          <w:delText xml:space="preserve"> events</w:delText>
        </w:r>
      </w:del>
      <w:r w:rsidRPr="00CB69C4">
        <w:t xml:space="preserve">.  Discharge and </w:t>
      </w:r>
      <w:ins w:id="395" w:author="Domagalski, Joseph L" w:date="2020-03-18T14:47:00Z">
        <w:r w:rsidR="008848C2">
          <w:t xml:space="preserve">nitrate </w:t>
        </w:r>
      </w:ins>
      <w:del w:id="396" w:author="Domagalski, Joseph L" w:date="2020-03-18T14:47:00Z">
        <w:r w:rsidR="006B2B63" w:rsidRPr="00CB69C4" w:rsidDel="008848C2">
          <w:delText>load</w:delText>
        </w:r>
        <w:r w:rsidR="006B2B63" w:rsidDel="008848C2">
          <w:delText xml:space="preserve"> calculations</w:delText>
        </w:r>
      </w:del>
      <w:ins w:id="397" w:author="Domagalski, Joseph L" w:date="2020-03-18T14:47:00Z">
        <w:r w:rsidR="008848C2">
          <w:t>concentration</w:t>
        </w:r>
      </w:ins>
      <w:r w:rsidR="006B2B63">
        <w:t xml:space="preserve"> </w:t>
      </w:r>
      <w:commentRangeStart w:id="398"/>
      <w:r w:rsidR="006B2B63">
        <w:t xml:space="preserve">based on the available in situ data </w:t>
      </w:r>
      <w:commentRangeEnd w:id="398"/>
      <w:r w:rsidR="0066350F">
        <w:rPr>
          <w:rStyle w:val="CommentReference"/>
        </w:rPr>
        <w:commentReference w:id="398"/>
      </w:r>
      <w:r w:rsidRPr="00CB69C4">
        <w:t xml:space="preserve">at this site for the period of time of sensor deployment are shown in </w:t>
      </w:r>
      <w:r w:rsidR="006B2B63">
        <w:t>F</w:t>
      </w:r>
      <w:r w:rsidR="006B2B63" w:rsidRPr="00CB69C4">
        <w:t xml:space="preserve">igure </w:t>
      </w:r>
      <w:r w:rsidR="00E460C5" w:rsidRPr="00CB69C4">
        <w:t>16B</w:t>
      </w:r>
      <w:r w:rsidRPr="00CB69C4">
        <w:t>.</w:t>
      </w:r>
      <w:r>
        <w:t xml:space="preserve">  </w:t>
      </w:r>
    </w:p>
    <w:p w14:paraId="14B0AAF5" w14:textId="360F7CF0" w:rsidR="00FD303A" w:rsidRDefault="00FD303A" w:rsidP="00E857CB">
      <w:pPr>
        <w:ind w:firstLine="720"/>
        <w:rPr>
          <w:color w:val="000000" w:themeColor="text1"/>
        </w:rPr>
      </w:pPr>
      <w:r>
        <w:t>Peak nitrate concentrations generally occur before peak discharge</w:t>
      </w:r>
      <w:r w:rsidR="004D45F1">
        <w:t>,</w:t>
      </w:r>
      <w:r>
        <w:t xml:space="preserve"> indicating that dilution lowers concentration.  </w:t>
      </w:r>
      <w:r w:rsidR="008954CE">
        <w:t xml:space="preserve">The modeled nitrate concentrations from WRTDS match up well with the in-situ sensor measurements, but obviously miss the peaks in concentration.  The nitrate sensor had </w:t>
      </w:r>
      <w:commentRangeStart w:id="399"/>
      <w:r w:rsidR="008954CE">
        <w:t xml:space="preserve">down periods </w:t>
      </w:r>
      <w:commentRangeEnd w:id="399"/>
      <w:r w:rsidR="00D11893">
        <w:rPr>
          <w:rStyle w:val="CommentReference"/>
        </w:rPr>
        <w:commentReference w:id="399"/>
      </w:r>
      <w:r w:rsidR="008954CE">
        <w:t xml:space="preserve">of time so annual load calculations cannot always be made.  In particular, the sensor was not recording nitrate during the high flow period in 2017 when </w:t>
      </w:r>
      <w:r w:rsidR="008954CE">
        <w:lastRenderedPageBreak/>
        <w:t xml:space="preserve">discharge was the highest for the period of record.  Comparisons of annual load </w:t>
      </w:r>
      <w:ins w:id="400" w:author="Kraus, Tamara" w:date="2019-12-31T17:16:00Z">
        <w:r w:rsidR="00B467BA">
          <w:t xml:space="preserve">between </w:t>
        </w:r>
        <w:del w:id="401" w:author="Domagalski, Joseph L" w:date="2020-03-18T14:49:00Z">
          <w:r w:rsidR="00B467BA" w:rsidDel="008848C2">
            <w:delText>X</w:delText>
          </w:r>
        </w:del>
      </w:ins>
      <w:ins w:id="402" w:author="Domagalski, Joseph L" w:date="2020-03-18T14:49:00Z">
        <w:r w:rsidR="008848C2">
          <w:t>WRTDS estimates</w:t>
        </w:r>
      </w:ins>
      <w:ins w:id="403" w:author="Kraus, Tamara" w:date="2019-12-31T17:16:00Z">
        <w:r w:rsidR="00B467BA">
          <w:t xml:space="preserve"> and </w:t>
        </w:r>
        <w:del w:id="404" w:author="Domagalski, Joseph L" w:date="2020-03-18T14:49:00Z">
          <w:r w:rsidR="00B467BA" w:rsidDel="008848C2">
            <w:delText>Y</w:delText>
          </w:r>
        </w:del>
      </w:ins>
      <w:ins w:id="405" w:author="Domagalski, Joseph L" w:date="2020-03-18T14:49:00Z">
        <w:r w:rsidR="008848C2">
          <w:t>the sensor</w:t>
        </w:r>
      </w:ins>
      <w:ins w:id="406" w:author="Kraus, Tamara" w:date="2019-12-31T17:16:00Z">
        <w:r w:rsidR="00B467BA">
          <w:t xml:space="preserve"> </w:t>
        </w:r>
      </w:ins>
      <w:r w:rsidR="008954CE">
        <w:t>could</w:t>
      </w:r>
      <w:ins w:id="407" w:author="Kraus, Tamara" w:date="2019-12-31T17:16:00Z">
        <w:r w:rsidR="00931988">
          <w:t xml:space="preserve"> thus only</w:t>
        </w:r>
      </w:ins>
      <w:r w:rsidR="008954CE">
        <w:t xml:space="preserve"> be made for three </w:t>
      </w:r>
      <w:ins w:id="408" w:author="Kraus, Tamara" w:date="2020-02-16T20:21:00Z">
        <w:r w:rsidR="00373825">
          <w:t xml:space="preserve">water </w:t>
        </w:r>
      </w:ins>
      <w:r w:rsidR="008954CE">
        <w:t xml:space="preserve">years: 2014, 2015, and 2016.  The WRTDS calculated </w:t>
      </w:r>
      <w:r w:rsidR="00056215">
        <w:t xml:space="preserve">nitrate-N </w:t>
      </w:r>
      <w:r w:rsidR="008954CE">
        <w:t xml:space="preserve">load for water year </w:t>
      </w:r>
      <w:r w:rsidR="00320CC7">
        <w:t>20</w:t>
      </w:r>
      <w:r w:rsidR="008954CE">
        <w:t xml:space="preserve">14 was slightly higher than the </w:t>
      </w:r>
      <w:r w:rsidR="0003524B">
        <w:t xml:space="preserve">in situ data </w:t>
      </w:r>
      <w:r w:rsidR="008954CE">
        <w:t>(873</w:t>
      </w:r>
      <w:r w:rsidR="005257BF">
        <w:t>,</w:t>
      </w:r>
      <w:r w:rsidR="008954CE">
        <w:t xml:space="preserve">026 </w:t>
      </w:r>
      <w:commentRangeStart w:id="409"/>
      <w:r w:rsidR="008954CE">
        <w:t>kg</w:t>
      </w:r>
      <w:commentRangeEnd w:id="409"/>
      <w:r w:rsidR="006321AF">
        <w:rPr>
          <w:rStyle w:val="CommentReference"/>
        </w:rPr>
        <w:commentReference w:id="409"/>
      </w:r>
      <w:r w:rsidR="008954CE">
        <w:t xml:space="preserve"> for WRTDS and 858</w:t>
      </w:r>
      <w:r w:rsidR="005257BF">
        <w:t>,</w:t>
      </w:r>
      <w:r w:rsidR="008954CE">
        <w:t>319 kg</w:t>
      </w:r>
      <w:ins w:id="410" w:author="Kraus, Tamara" w:date="2020-02-16T20:21:00Z">
        <w:r w:rsidR="00320CC7">
          <w:t>-N</w:t>
        </w:r>
      </w:ins>
      <w:r w:rsidR="008954CE">
        <w:t xml:space="preserve"> for the sensor).  The WRTDS estimate of </w:t>
      </w:r>
      <w:ins w:id="411" w:author="Kraus, Tamara" w:date="2020-02-16T20:22:00Z">
        <w:r w:rsidR="00056215">
          <w:t xml:space="preserve">nitrate-N </w:t>
        </w:r>
      </w:ins>
      <w:r w:rsidR="008954CE">
        <w:t xml:space="preserve">load was lower in water years 2015 and 2016. </w:t>
      </w:r>
      <w:del w:id="412" w:author="Kraus, Tamara" w:date="2020-02-16T20:23:00Z">
        <w:r w:rsidR="008954CE" w:rsidDel="009F291D">
          <w:delText xml:space="preserve"> </w:delText>
        </w:r>
      </w:del>
      <w:r w:rsidR="008954CE">
        <w:t>In 2015, the WRTDS estimate was 1</w:t>
      </w:r>
      <w:r w:rsidR="005257BF">
        <w:t>,</w:t>
      </w:r>
      <w:r w:rsidR="008954CE">
        <w:t>400</w:t>
      </w:r>
      <w:r w:rsidR="00AA3003">
        <w:t>,</w:t>
      </w:r>
      <w:r w:rsidR="008954CE">
        <w:t>923 kg</w:t>
      </w:r>
      <w:ins w:id="413" w:author="Domagalski, Joseph L" w:date="2020-03-18T14:50:00Z">
        <w:r w:rsidR="008848C2">
          <w:t xml:space="preserve"> of nitrate as n</w:t>
        </w:r>
      </w:ins>
      <w:r w:rsidR="008954CE">
        <w:t xml:space="preserve"> while the sensor estimate was 2</w:t>
      </w:r>
      <w:r w:rsidR="00AA3003">
        <w:t>,</w:t>
      </w:r>
      <w:r w:rsidR="008954CE">
        <w:t>057</w:t>
      </w:r>
      <w:r w:rsidR="00AA3003">
        <w:t>,</w:t>
      </w:r>
      <w:r w:rsidR="008954CE">
        <w:t>506 kg</w:t>
      </w:r>
      <w:ins w:id="414" w:author="Kraus, Tamara" w:date="2020-02-16T20:22:00Z">
        <w:del w:id="415" w:author="Domagalski, Joseph L" w:date="2020-03-25T15:42:00Z">
          <w:r w:rsidR="004E3643" w:rsidDel="00DF4BFA">
            <w:delText xml:space="preserve"> a X% difference</w:delText>
          </w:r>
        </w:del>
      </w:ins>
      <w:r w:rsidR="008954CE">
        <w:t>.  In 2016, the WRTDS estimate was 2</w:t>
      </w:r>
      <w:r w:rsidR="00AA3003">
        <w:t>,</w:t>
      </w:r>
      <w:r w:rsidR="008954CE">
        <w:t>255</w:t>
      </w:r>
      <w:r w:rsidR="00AA3003">
        <w:t>,</w:t>
      </w:r>
      <w:r w:rsidR="008954CE">
        <w:t xml:space="preserve">313 kg and the sensor estimate </w:t>
      </w:r>
      <w:proofErr w:type="gramStart"/>
      <w:r w:rsidR="008954CE">
        <w:t>was</w:t>
      </w:r>
      <w:proofErr w:type="gramEnd"/>
      <w:r w:rsidR="008954CE">
        <w:t xml:space="preserve"> 2</w:t>
      </w:r>
      <w:r w:rsidR="00AA3003">
        <w:t>,</w:t>
      </w:r>
      <w:r w:rsidR="008954CE">
        <w:t>996</w:t>
      </w:r>
      <w:r w:rsidR="00AA3003">
        <w:t>,</w:t>
      </w:r>
      <w:r w:rsidR="008954CE">
        <w:t xml:space="preserve">616 kg.  </w:t>
      </w:r>
      <w:r w:rsidR="005257BF">
        <w:t xml:space="preserve">For the available record, </w:t>
      </w:r>
      <w:ins w:id="416" w:author="Kraus, Tamara" w:date="2019-12-31T17:17:00Z">
        <w:r w:rsidR="00B15C3D">
          <w:t>annual</w:t>
        </w:r>
        <w:del w:id="417" w:author="Domagalski, Joseph L" w:date="2020-03-18T14:50:00Z">
          <w:r w:rsidR="00B15C3D" w:rsidDel="008848C2">
            <w:delText>?</w:delText>
          </w:r>
        </w:del>
        <w:r w:rsidR="00B15C3D">
          <w:t xml:space="preserve"> </w:t>
        </w:r>
      </w:ins>
      <w:r w:rsidR="00E07003">
        <w:t>sensor measured loads were between 98 to 146% of the estimated WRTDS loads.</w:t>
      </w:r>
      <w:r w:rsidR="00F87400">
        <w:t xml:space="preserve">  The higher loads measured with the sensor are consistent with the fact that discrete sampling cannot always measure the highest concentrations</w:t>
      </w:r>
      <w:ins w:id="418" w:author="Kraus, Tamara" w:date="2019-12-31T17:17:00Z">
        <w:r w:rsidR="00B15C3D">
          <w:t>,</w:t>
        </w:r>
      </w:ins>
      <w:r w:rsidR="00F87400">
        <w:t xml:space="preserve"> especially with infrequent sampling.</w:t>
      </w:r>
    </w:p>
    <w:p w14:paraId="0A99C261" w14:textId="5E484F7B" w:rsidR="0035683C" w:rsidRDefault="0035683C" w:rsidP="00626E27">
      <w:pPr>
        <w:rPr>
          <w:color w:val="000000" w:themeColor="text1"/>
        </w:rPr>
      </w:pPr>
    </w:p>
    <w:p w14:paraId="58CFF058" w14:textId="0CD4C5D6" w:rsidR="00E435C8" w:rsidRDefault="00E346D2" w:rsidP="009A40C2">
      <w:pPr>
        <w:jc w:val="center"/>
        <w:rPr>
          <w:color w:val="000000" w:themeColor="text1"/>
        </w:rPr>
      </w:pPr>
      <w:r>
        <w:rPr>
          <w:noProof/>
          <w:color w:val="000000" w:themeColor="text1"/>
        </w:rPr>
        <w:drawing>
          <wp:inline distT="0" distB="0" distL="0" distR="0" wp14:anchorId="59B648BB" wp14:editId="34C9CC00">
            <wp:extent cx="5943600" cy="25590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16_Freeport_Sensor_discharge_model_compar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559050"/>
                    </a:xfrm>
                    <a:prstGeom prst="rect">
                      <a:avLst/>
                    </a:prstGeom>
                  </pic:spPr>
                </pic:pic>
              </a:graphicData>
            </a:graphic>
          </wp:inline>
        </w:drawing>
      </w:r>
    </w:p>
    <w:p w14:paraId="55E084EE" w14:textId="4B060683" w:rsidR="00AD3A9B" w:rsidRPr="00B939B4" w:rsidRDefault="00AD3A9B" w:rsidP="00AD3A9B">
      <w:pPr>
        <w:rPr>
          <w:color w:val="000000" w:themeColor="text1"/>
        </w:rPr>
      </w:pPr>
      <w:r w:rsidRPr="004A7B9C">
        <w:rPr>
          <w:b/>
          <w:color w:val="000000" w:themeColor="text1"/>
        </w:rPr>
        <w:t>Figure 16</w:t>
      </w:r>
      <w:r w:rsidR="00683C3E">
        <w:rPr>
          <w:color w:val="000000" w:themeColor="text1"/>
        </w:rPr>
        <w:t>.</w:t>
      </w:r>
      <w:r>
        <w:rPr>
          <w:color w:val="000000" w:themeColor="text1"/>
        </w:rPr>
        <w:t xml:space="preserve"> Comparison of nitrate measurements made by a</w:t>
      </w:r>
      <w:ins w:id="419" w:author="Kraus, Tamara" w:date="2019-12-31T17:17:00Z">
        <w:r w:rsidR="00B15C3D">
          <w:rPr>
            <w:color w:val="000000" w:themeColor="text1"/>
          </w:rPr>
          <w:t xml:space="preserve">n in situ continuous </w:t>
        </w:r>
      </w:ins>
      <w:ins w:id="420" w:author="Kraus, Tamara" w:date="2019-12-31T17:18:00Z">
        <w:r w:rsidR="00A00D63">
          <w:rPr>
            <w:color w:val="000000" w:themeColor="text1"/>
          </w:rPr>
          <w:t xml:space="preserve">(15-minute) </w:t>
        </w:r>
      </w:ins>
      <w:del w:id="421" w:author="Kraus, Tamara" w:date="2019-12-31T17:18:00Z">
        <w:r w:rsidDel="00CE0011">
          <w:rPr>
            <w:color w:val="000000" w:themeColor="text1"/>
          </w:rPr>
          <w:delText xml:space="preserve"> </w:delText>
        </w:r>
      </w:del>
      <w:r>
        <w:rPr>
          <w:color w:val="000000" w:themeColor="text1"/>
        </w:rPr>
        <w:t>sensor and nitrate concentrations modeled with WRTDS</w:t>
      </w:r>
      <w:r w:rsidR="00221B38">
        <w:rPr>
          <w:color w:val="000000" w:themeColor="text1"/>
        </w:rPr>
        <w:t xml:space="preserve"> </w:t>
      </w:r>
      <w:ins w:id="422" w:author="Kraus, Tamara" w:date="2019-12-31T17:18:00Z">
        <w:r w:rsidR="00A00D63">
          <w:rPr>
            <w:color w:val="000000" w:themeColor="text1"/>
          </w:rPr>
          <w:t>using discrete</w:t>
        </w:r>
      </w:ins>
      <w:ins w:id="423" w:author="Domagalski, Joseph L" w:date="2020-03-25T15:35:00Z">
        <w:r w:rsidR="0021352F">
          <w:rPr>
            <w:color w:val="000000" w:themeColor="text1"/>
          </w:rPr>
          <w:t xml:space="preserve"> samples</w:t>
        </w:r>
      </w:ins>
      <w:ins w:id="424" w:author="Kraus, Tamara" w:date="2019-12-31T17:18:00Z">
        <w:del w:id="425" w:author="Domagalski, Joseph L" w:date="2020-03-25T15:35:00Z">
          <w:r w:rsidR="00A00D63" w:rsidDel="0021352F">
            <w:rPr>
              <w:color w:val="000000" w:themeColor="text1"/>
            </w:rPr>
            <w:delText xml:space="preserve"> data collected as indica</w:delText>
          </w:r>
          <w:r w:rsidR="00E028EA" w:rsidDel="0021352F">
            <w:rPr>
              <w:color w:val="000000" w:themeColor="text1"/>
            </w:rPr>
            <w:delText>ted by the XX symbols</w:delText>
          </w:r>
        </w:del>
      </w:ins>
      <w:ins w:id="426" w:author="Domagalski, Joseph L" w:date="2020-03-25T15:36:00Z">
        <w:r w:rsidR="0021352F">
          <w:rPr>
            <w:color w:val="000000" w:themeColor="text1"/>
          </w:rPr>
          <w:t xml:space="preserve"> </w:t>
        </w:r>
      </w:ins>
      <w:ins w:id="427" w:author="Kraus, Tamara" w:date="2019-12-31T17:18:00Z">
        <w:del w:id="428" w:author="Domagalski, Joseph L" w:date="2020-03-25T15:35:00Z">
          <w:r w:rsidR="00E028EA" w:rsidDel="0021352F">
            <w:rPr>
              <w:color w:val="000000" w:themeColor="text1"/>
            </w:rPr>
            <w:delText xml:space="preserve"> </w:delText>
          </w:r>
        </w:del>
      </w:ins>
      <w:r w:rsidR="00221B38">
        <w:rPr>
          <w:color w:val="000000" w:themeColor="text1"/>
        </w:rPr>
        <w:t>(A)</w:t>
      </w:r>
      <w:ins w:id="429" w:author="Domagalski, Joseph L" w:date="2020-03-25T15:36:00Z">
        <w:r w:rsidR="0021352F">
          <w:rPr>
            <w:color w:val="000000" w:themeColor="text1"/>
          </w:rPr>
          <w:t>;</w:t>
        </w:r>
      </w:ins>
      <w:r w:rsidR="002D176B">
        <w:rPr>
          <w:color w:val="000000" w:themeColor="text1"/>
        </w:rPr>
        <w:t xml:space="preserve"> and </w:t>
      </w:r>
      <w:r w:rsidR="00D87ECD">
        <w:rPr>
          <w:color w:val="000000" w:themeColor="text1"/>
        </w:rPr>
        <w:t>nitrate concentrations made by a sensor with continuous discharge (B)</w:t>
      </w:r>
      <w:ins w:id="430" w:author="Domagalski, Joseph L" w:date="2020-03-25T15:36:00Z">
        <w:r w:rsidR="0021352F">
          <w:rPr>
            <w:color w:val="000000" w:themeColor="text1"/>
          </w:rPr>
          <w:t>,</w:t>
        </w:r>
      </w:ins>
      <w:del w:id="431" w:author="Domagalski, Joseph L" w:date="2020-03-25T15:36:00Z">
        <w:r w:rsidDel="0021352F">
          <w:rPr>
            <w:color w:val="000000" w:themeColor="text1"/>
          </w:rPr>
          <w:delText>;</w:delText>
        </w:r>
      </w:del>
      <w:r>
        <w:rPr>
          <w:color w:val="000000" w:themeColor="text1"/>
        </w:rPr>
        <w:t xml:space="preserve"> </w:t>
      </w:r>
      <w:r w:rsidR="005D33D4">
        <w:rPr>
          <w:color w:val="000000" w:themeColor="text1"/>
        </w:rPr>
        <w:t>Nitrate sensor and discharge measurements are at 15 minute intervals.</w:t>
      </w:r>
    </w:p>
    <w:p w14:paraId="29CE7DA1" w14:textId="77777777" w:rsidR="009A40C2" w:rsidRDefault="009A40C2" w:rsidP="00D91B95">
      <w:pPr>
        <w:pStyle w:val="Heading1"/>
        <w:rPr>
          <w:b/>
        </w:rPr>
      </w:pPr>
    </w:p>
    <w:p w14:paraId="35B00D63" w14:textId="3F4F2A9F" w:rsidR="0046386E" w:rsidRPr="00EE15F6" w:rsidRDefault="0046386E" w:rsidP="0046386E">
      <w:pPr>
        <w:pStyle w:val="Heading2"/>
        <w:rPr>
          <w:b/>
        </w:rPr>
      </w:pPr>
      <w:bookmarkStart w:id="432" w:name="_Toc24034687"/>
      <w:commentRangeStart w:id="433"/>
      <w:r w:rsidRPr="00EE15F6">
        <w:rPr>
          <w:b/>
        </w:rPr>
        <w:t xml:space="preserve">DISCUSSION </w:t>
      </w:r>
      <w:r w:rsidR="0098102D">
        <w:rPr>
          <w:b/>
        </w:rPr>
        <w:t>AND</w:t>
      </w:r>
      <w:r w:rsidRPr="00EE15F6">
        <w:rPr>
          <w:b/>
        </w:rPr>
        <w:t xml:space="preserve"> CONCLUSIONS</w:t>
      </w:r>
      <w:bookmarkEnd w:id="432"/>
      <w:r w:rsidRPr="00EE15F6">
        <w:rPr>
          <w:b/>
        </w:rPr>
        <w:t xml:space="preserve"> </w:t>
      </w:r>
      <w:commentRangeEnd w:id="433"/>
      <w:r w:rsidR="00790239">
        <w:rPr>
          <w:rStyle w:val="CommentReference"/>
          <w:rFonts w:asciiTheme="minorHAnsi" w:eastAsiaTheme="minorHAnsi" w:hAnsiTheme="minorHAnsi" w:cstheme="minorBidi"/>
          <w:color w:val="auto"/>
        </w:rPr>
        <w:commentReference w:id="433"/>
      </w:r>
    </w:p>
    <w:p w14:paraId="3DFE68A8" w14:textId="77777777" w:rsidR="0046386E" w:rsidRDefault="0046386E" w:rsidP="0046386E"/>
    <w:p w14:paraId="6C57077E" w14:textId="489E51B2" w:rsidR="00552879" w:rsidRDefault="000A200D" w:rsidP="00340320">
      <w:pPr>
        <w:ind w:firstLine="720"/>
      </w:pPr>
      <w:r>
        <w:t>Nutrient loading to the Delta will undergo a change</w:t>
      </w:r>
      <w:r w:rsidR="00655AC4">
        <w:t xml:space="preserve"> once </w:t>
      </w:r>
      <w:r w:rsidR="003D4649">
        <w:t>planned</w:t>
      </w:r>
      <w:r w:rsidR="00655AC4">
        <w:t xml:space="preserve"> upgrades to the Sacramento Regional Sanitation District </w:t>
      </w:r>
      <w:r w:rsidR="003D4649">
        <w:t xml:space="preserve">facility </w:t>
      </w:r>
      <w:r w:rsidR="00655AC4">
        <w:t xml:space="preserve">are completed.  </w:t>
      </w:r>
      <w:ins w:id="434" w:author="Domagalski, Joseph L" w:date="2020-03-18T14:56:00Z">
        <w:r w:rsidR="00407B0B">
          <w:t xml:space="preserve">Source modeling using SPARROW indicates that about 14% of the total nitrogen entering the Delta just </w:t>
        </w:r>
      </w:ins>
      <w:ins w:id="435" w:author="Domagalski, Joseph L" w:date="2020-03-18T14:57:00Z">
        <w:r w:rsidR="00407B0B">
          <w:t>at the location of Regional San</w:t>
        </w:r>
      </w:ins>
      <w:ins w:id="436" w:author="Domagalski, Joseph L" w:date="2020-03-18T14:56:00Z">
        <w:r w:rsidR="00407B0B">
          <w:t xml:space="preserve"> originates from the wastewater treatment.  </w:t>
        </w:r>
      </w:ins>
      <w:del w:id="437" w:author="Domagalski, Joseph L" w:date="2020-03-18T14:56:00Z">
        <w:r w:rsidR="00655AC4" w:rsidDel="00407B0B">
          <w:delText xml:space="preserve">Source modeling using </w:delText>
        </w:r>
        <w:commentRangeStart w:id="438"/>
        <w:r w:rsidR="00655AC4" w:rsidDel="00407B0B">
          <w:delText xml:space="preserve">SPARROW indicates that </w:delText>
        </w:r>
        <w:r w:rsidR="003D4649" w:rsidDel="00407B0B">
          <w:delText xml:space="preserve">about </w:delText>
        </w:r>
        <w:r w:rsidR="00655AC4" w:rsidDel="00407B0B">
          <w:delText>14% of the total nitrogen entering the Delta</w:delText>
        </w:r>
        <w:r w:rsidR="003D4649" w:rsidDel="00407B0B">
          <w:delText xml:space="preserve"> </w:delText>
        </w:r>
      </w:del>
      <w:del w:id="439" w:author="Domagalski, Joseph L" w:date="2020-03-18T14:51:00Z">
        <w:r w:rsidR="003D4649" w:rsidDel="008848C2">
          <w:delText>just downstream</w:delText>
        </w:r>
        <w:r w:rsidR="00655AC4" w:rsidDel="008848C2">
          <w:delText xml:space="preserve"> from the Sacramento River at Freeport originates from the wastewater treatment.</w:delText>
        </w:r>
      </w:del>
      <w:del w:id="440" w:author="Domagalski, Joseph L" w:date="2020-03-18T14:56:00Z">
        <w:r w:rsidR="00655AC4" w:rsidDel="00407B0B">
          <w:delText xml:space="preserve">  </w:delText>
        </w:r>
        <w:commentRangeEnd w:id="438"/>
        <w:r w:rsidR="009F3393" w:rsidDel="00407B0B">
          <w:rPr>
            <w:rStyle w:val="CommentReference"/>
          </w:rPr>
          <w:commentReference w:id="438"/>
        </w:r>
      </w:del>
      <w:r w:rsidR="00655AC4">
        <w:t xml:space="preserve">The upstream sources modeled by SPARROW include all forms of nitrogen including dissolved and particulate organic nitrogen whereas the </w:t>
      </w:r>
      <w:commentRangeStart w:id="441"/>
      <w:r w:rsidR="00655AC4">
        <w:t>treatment plant effluent discharges nitrogen mainly in the form of ammonium</w:t>
      </w:r>
      <w:commentRangeEnd w:id="441"/>
      <w:r w:rsidR="00DB6F39">
        <w:rPr>
          <w:rStyle w:val="CommentReference"/>
        </w:rPr>
        <w:commentReference w:id="441"/>
      </w:r>
      <w:r w:rsidR="00655AC4">
        <w:t xml:space="preserve">.  Although ammonium is considered a nutrient for primary productivity, estuarine concentrations above 4 </w:t>
      </w:r>
      <w:del w:id="442" w:author="Kraus, Tamara" w:date="2019-12-31T17:21:00Z">
        <w:r w:rsidR="00655AC4" w:rsidRPr="009C1BC5" w:rsidDel="006B109C">
          <w:rPr>
            <w:rFonts w:ascii="Symbol" w:hAnsi="Symbol"/>
            <w:rPrChange w:id="443" w:author="Domagalski, Joseph L" w:date="2020-03-25T15:51:00Z">
              <w:rPr/>
            </w:rPrChange>
          </w:rPr>
          <w:delText>micromol</w:delText>
        </w:r>
      </w:del>
      <w:ins w:id="444" w:author="Kraus, Tamara" w:date="2019-12-31T17:21:00Z">
        <w:del w:id="445" w:author="Domagalski, Joseph L" w:date="2020-03-25T15:51:00Z">
          <w:r w:rsidR="006B109C" w:rsidRPr="009C1BC5" w:rsidDel="009C1BC5">
            <w:rPr>
              <w:rFonts w:ascii="Symbol" w:hAnsi="Symbol"/>
              <w:rPrChange w:id="446" w:author="Domagalski, Joseph L" w:date="2020-03-25T15:51:00Z">
                <w:rPr/>
              </w:rPrChange>
            </w:rPr>
            <w:delText>u</w:delText>
          </w:r>
        </w:del>
      </w:ins>
      <w:ins w:id="447" w:author="Domagalski, Joseph L" w:date="2020-03-25T15:51:00Z">
        <w:r w:rsidR="009C1BC5" w:rsidRPr="009C1BC5">
          <w:rPr>
            <w:rFonts w:ascii="Symbol" w:hAnsi="Symbol"/>
            <w:rPrChange w:id="448" w:author="Domagalski, Joseph L" w:date="2020-03-25T15:51:00Z">
              <w:rPr/>
            </w:rPrChange>
          </w:rPr>
          <w:t>m</w:t>
        </w:r>
      </w:ins>
      <w:ins w:id="449" w:author="Kraus, Tamara" w:date="2019-12-31T17:21:00Z">
        <w:r w:rsidR="006B109C">
          <w:t>M</w:t>
        </w:r>
      </w:ins>
      <w:del w:id="450" w:author="Kraus, Tamara" w:date="2019-12-31T17:21:00Z">
        <w:r w:rsidR="00655AC4" w:rsidDel="006B109C">
          <w:delText>/L</w:delText>
        </w:r>
      </w:del>
      <w:r w:rsidR="00655AC4">
        <w:t xml:space="preserve"> </w:t>
      </w:r>
      <w:del w:id="451" w:author="Kraus, Tamara" w:date="2020-02-16T20:07:00Z">
        <w:r w:rsidR="00655AC4" w:rsidDel="005102D1">
          <w:delText>are thought</w:delText>
        </w:r>
      </w:del>
      <w:ins w:id="452" w:author="Kraus, Tamara" w:date="2020-02-16T20:07:00Z">
        <w:r w:rsidR="005102D1">
          <w:t>have been purported</w:t>
        </w:r>
      </w:ins>
      <w:r w:rsidR="00655AC4">
        <w:t xml:space="preserve"> to </w:t>
      </w:r>
      <w:del w:id="453" w:author="Kraus, Tamara" w:date="2020-02-16T20:07:00Z">
        <w:r w:rsidR="00655AC4" w:rsidDel="005102D1">
          <w:delText>have an</w:delText>
        </w:r>
      </w:del>
      <w:ins w:id="454" w:author="Kraus, Tamara" w:date="2020-02-16T20:07:00Z">
        <w:r w:rsidR="005102D1">
          <w:t>negatively</w:t>
        </w:r>
      </w:ins>
      <w:r w:rsidR="00655AC4">
        <w:t xml:space="preserve"> impact </w:t>
      </w:r>
      <w:del w:id="455" w:author="Kraus, Tamara" w:date="2020-02-16T20:07:00Z">
        <w:r w:rsidR="00655AC4" w:rsidDel="005102D1">
          <w:delText xml:space="preserve">on </w:delText>
        </w:r>
      </w:del>
      <w:r w:rsidR="00655AC4">
        <w:t>primary productivity</w:t>
      </w:r>
      <w:ins w:id="456" w:author="Kraus, Tamara" w:date="2020-02-16T20:08:00Z">
        <w:r w:rsidR="005102D1">
          <w:t xml:space="preserve"> (</w:t>
        </w:r>
      </w:ins>
      <w:proofErr w:type="spellStart"/>
      <w:ins w:id="457" w:author="Domagalski, Joseph L" w:date="2020-03-25T15:45:00Z">
        <w:r w:rsidR="009C1BC5" w:rsidRPr="00870619">
          <w:t>Glibert</w:t>
        </w:r>
        <w:proofErr w:type="spellEnd"/>
        <w:r w:rsidR="009C1BC5" w:rsidRPr="00870619">
          <w:t>, 2010, Parker, et al., 2012</w:t>
        </w:r>
      </w:ins>
      <w:ins w:id="458" w:author="Kraus, Tamara" w:date="2020-02-16T20:08:00Z">
        <w:del w:id="459" w:author="Domagalski, Joseph L" w:date="2020-03-25T15:45:00Z">
          <w:r w:rsidR="005102D1" w:rsidDel="009C1BC5">
            <w:delText>REFS</w:delText>
          </w:r>
        </w:del>
        <w:r w:rsidR="005102D1">
          <w:t>)</w:t>
        </w:r>
      </w:ins>
      <w:r w:rsidR="00655AC4">
        <w:t xml:space="preserve">.  The amount of nitrogen </w:t>
      </w:r>
      <w:r w:rsidR="00E46BA9">
        <w:t xml:space="preserve">currently </w:t>
      </w:r>
      <w:r w:rsidR="00655AC4">
        <w:t>discharged in the upper part of the Delta</w:t>
      </w:r>
      <w:r w:rsidR="00E46BA9">
        <w:t xml:space="preserve"> from wastewater treatment</w:t>
      </w:r>
      <w:r w:rsidR="00655AC4">
        <w:t xml:space="preserve"> </w:t>
      </w:r>
      <w:r w:rsidR="00E46BA9">
        <w:t xml:space="preserve">provides a year round source of bioavailable nitrogen </w:t>
      </w:r>
      <w:commentRangeStart w:id="460"/>
      <w:r w:rsidR="00E46BA9">
        <w:t xml:space="preserve">which probably maintains the upper part of the estuary as a phosphorus limited </w:t>
      </w:r>
      <w:r w:rsidR="00E46BA9">
        <w:lastRenderedPageBreak/>
        <w:t>system with regard to primary productivity</w:t>
      </w:r>
      <w:commentRangeEnd w:id="460"/>
      <w:r w:rsidR="00F41788">
        <w:rPr>
          <w:rStyle w:val="CommentReference"/>
        </w:rPr>
        <w:commentReference w:id="460"/>
      </w:r>
      <w:r w:rsidR="00E46BA9">
        <w:t xml:space="preserve">.  </w:t>
      </w:r>
      <w:r w:rsidR="003D4649">
        <w:t xml:space="preserve">The decrease </w:t>
      </w:r>
      <w:r w:rsidR="00D13247">
        <w:t xml:space="preserve">in nitrogen load after treatment plant upgrades </w:t>
      </w:r>
      <w:del w:id="461" w:author="Kraus, Tamara" w:date="2020-02-16T20:09:00Z">
        <w:r w:rsidR="00D13247" w:rsidDel="00230E80">
          <w:delText xml:space="preserve">will </w:delText>
        </w:r>
      </w:del>
      <w:ins w:id="462" w:author="Kraus, Tamara" w:date="2020-02-16T20:09:00Z">
        <w:r w:rsidR="00230E80">
          <w:t xml:space="preserve">has the potential to cause </w:t>
        </w:r>
      </w:ins>
      <w:del w:id="463" w:author="Kraus, Tamara" w:date="2020-02-16T20:09:00Z">
        <w:r w:rsidR="00D13247" w:rsidDel="00230E80">
          <w:delText xml:space="preserve">likely cause </w:delText>
        </w:r>
      </w:del>
      <w:r w:rsidR="00D13247">
        <w:t xml:space="preserve">a shift in which nutrient limits primary productivity.  </w:t>
      </w:r>
      <w:r w:rsidR="002E4151">
        <w:t xml:space="preserve">Modeled daily molar concentrations of dissolved inorganic nitrogen and orthophosphate show ratios of bioavailable nitrogen to bioavailable phosphorus of about 18 to 20 entering </w:t>
      </w:r>
      <w:r w:rsidR="003E1D5A">
        <w:t xml:space="preserve">during </w:t>
      </w:r>
      <w:r w:rsidR="002E4151">
        <w:t>spring with declining median ratios in the summer about 10</w:t>
      </w:r>
      <w:r w:rsidR="003E1D5A">
        <w:t>, suggesting a nitrogen limited system during the summer for the northern portion of the Delta</w:t>
      </w:r>
      <w:ins w:id="464" w:author="Domagalski, Joseph L" w:date="2020-03-25T15:48:00Z">
        <w:r w:rsidR="009C1BC5">
          <w:t xml:space="preserve"> </w:t>
        </w:r>
      </w:ins>
      <w:ins w:id="465" w:author="Domagalski, Joseph L" w:date="2020-03-25T15:49:00Z">
        <w:r w:rsidR="009C1BC5">
          <w:t>above the Regional San facility</w:t>
        </w:r>
      </w:ins>
      <w:r w:rsidR="003E1D5A">
        <w:t>.  In contrast, molar ratios of bioavailable nitrogen to bioavailable phosphorus from the San Joaquin River are elevated throughout the year (</w:t>
      </w:r>
      <w:r w:rsidR="00CB69C4">
        <w:t>f</w:t>
      </w:r>
      <w:r w:rsidR="003E1D5A">
        <w:t>igure 11)</w:t>
      </w:r>
      <w:r w:rsidR="00FE1F0A">
        <w:t xml:space="preserve"> with median values in excess of 25 which increase to over 30 during the summer.  The difference between the two rivers is driven by higher nitrate concentrations in the San Joaquin River relative to the Sacramento</w:t>
      </w:r>
      <w:r w:rsidR="00CB69C4">
        <w:t xml:space="preserve"> River</w:t>
      </w:r>
      <w:r w:rsidR="00FE1F0A">
        <w:t xml:space="preserve">.  Therefore, the northern portion of the Delta </w:t>
      </w:r>
      <w:r w:rsidR="00FA6D7C">
        <w:t>will receive nitrogen limited water in the summer from the Sacramento River while the southern portion of the Delta will receive phosphorus limited water from the San Joaquin River.</w:t>
      </w:r>
      <w:r w:rsidR="00340320">
        <w:t xml:space="preserve"> </w:t>
      </w:r>
      <w:r w:rsidR="00552879">
        <w:t>Trends in</w:t>
      </w:r>
      <w:r w:rsidR="00340320">
        <w:t xml:space="preserve"> </w:t>
      </w:r>
      <w:r w:rsidR="00552879">
        <w:t xml:space="preserve">ammonium concentrations and loads decreased at both river sites, especially in the early part of the study period for the Sacramento River and more gradually at the San Joaquin.  </w:t>
      </w:r>
      <w:commentRangeStart w:id="466"/>
      <w:r w:rsidR="00552879">
        <w:t>Modeling of these concentrations indicate that both rivers will</w:t>
      </w:r>
      <w:del w:id="467" w:author="Kraus, Tamara" w:date="2019-12-31T17:24:00Z">
        <w:r w:rsidR="00552879" w:rsidDel="00C15874">
          <w:delText xml:space="preserve"> </w:delText>
        </w:r>
      </w:del>
      <w:r w:rsidR="00552879">
        <w:t xml:space="preserve"> have ammonium concentrations below 4 </w:t>
      </w:r>
      <w:del w:id="468" w:author="Kraus, Tamara" w:date="2020-02-16T20:11:00Z">
        <w:r w:rsidR="00552879" w:rsidRPr="009C1BC5" w:rsidDel="00FD4466">
          <w:rPr>
            <w:rFonts w:ascii="Symbol" w:hAnsi="Symbol"/>
            <w:rPrChange w:id="469" w:author="Domagalski, Joseph L" w:date="2020-03-25T15:50:00Z">
              <w:rPr/>
            </w:rPrChange>
          </w:rPr>
          <w:delText>micromol/L</w:delText>
        </w:r>
      </w:del>
      <w:ins w:id="470" w:author="Kraus, Tamara" w:date="2020-02-16T20:11:00Z">
        <w:del w:id="471" w:author="Domagalski, Joseph L" w:date="2020-03-25T15:50:00Z">
          <w:r w:rsidR="00FD4466" w:rsidRPr="009C1BC5" w:rsidDel="009C1BC5">
            <w:rPr>
              <w:rFonts w:ascii="Symbol" w:hAnsi="Symbol"/>
              <w:rPrChange w:id="472" w:author="Domagalski, Joseph L" w:date="2020-03-25T15:50:00Z">
                <w:rPr/>
              </w:rPrChange>
            </w:rPr>
            <w:delText>u</w:delText>
          </w:r>
        </w:del>
      </w:ins>
      <w:ins w:id="473" w:author="Domagalski, Joseph L" w:date="2020-03-25T15:50:00Z">
        <w:r w:rsidR="009C1BC5" w:rsidRPr="009C1BC5">
          <w:rPr>
            <w:rFonts w:ascii="Symbol" w:hAnsi="Symbol"/>
            <w:rPrChange w:id="474" w:author="Domagalski, Joseph L" w:date="2020-03-25T15:50:00Z">
              <w:rPr/>
            </w:rPrChange>
          </w:rPr>
          <w:t>m</w:t>
        </w:r>
      </w:ins>
      <w:ins w:id="475" w:author="Kraus, Tamara" w:date="2020-02-16T20:11:00Z">
        <w:r w:rsidR="00FD4466">
          <w:t>M</w:t>
        </w:r>
      </w:ins>
      <w:r w:rsidR="00552879">
        <w:t xml:space="preserve"> after the treatment plant upgrade as the rivers enter the Delta.  </w:t>
      </w:r>
      <w:commentRangeEnd w:id="466"/>
      <w:r w:rsidR="00BA778C">
        <w:rPr>
          <w:rStyle w:val="CommentReference"/>
        </w:rPr>
        <w:commentReference w:id="466"/>
      </w:r>
    </w:p>
    <w:p w14:paraId="6F685161" w14:textId="29C41A0A" w:rsidR="00E10B08" w:rsidDel="00FA701D" w:rsidRDefault="00E10B08" w:rsidP="0046386E">
      <w:pPr>
        <w:ind w:firstLine="720"/>
        <w:rPr>
          <w:del w:id="476" w:author="Kraus, Tamara" w:date="2020-02-16T20:16:00Z"/>
        </w:rPr>
      </w:pPr>
      <w:r>
        <w:t xml:space="preserve">Flow normalized concentrations and loads of other nutrients show generally stable conditions after initial declines.  There was a statistically significant increase in nitrate concentration and load for the Sacramento River site in the early part of the record and all other nutrients showed statistically significant decreases mainly in the early part of the record and stable conditions after 2000.  Unless conditions change with regard to land use or climate, </w:t>
      </w:r>
      <w:proofErr w:type="gramStart"/>
      <w:r>
        <w:t>these stable flow</w:t>
      </w:r>
      <w:proofErr w:type="gramEnd"/>
      <w:r>
        <w:t xml:space="preserve"> normalized conditions may be what to expect in future years.  </w:t>
      </w:r>
    </w:p>
    <w:p w14:paraId="6327AB2E" w14:textId="48154185" w:rsidR="00E10B08" w:rsidRDefault="00E10B08" w:rsidP="00FA701D">
      <w:pPr>
        <w:ind w:firstLine="720"/>
      </w:pPr>
      <w:r>
        <w:t xml:space="preserve">Modeling nutrient concentrations and load with WRTDS provides </w:t>
      </w:r>
      <w:r w:rsidR="008C247F">
        <w:t>statistically valid information on concentrations, loads, and trends, but utilizes discrete water quality data collected at infrequent intervals</w:t>
      </w:r>
      <w:r w:rsidR="00EA7003">
        <w:t xml:space="preserve"> for calibration</w:t>
      </w:r>
      <w:r w:rsidR="008C247F">
        <w:t xml:space="preserve">, which, at best, might be weekly intervals.  A period of 20 years is considered minimum for producing valid models.  </w:t>
      </w:r>
      <w:r w:rsidR="00EA7003">
        <w:t xml:space="preserve">The infrequent sampling results in missing </w:t>
      </w:r>
      <w:ins w:id="477" w:author="Domagalski, Joseph L" w:date="2020-03-25T15:52:00Z">
        <w:r w:rsidR="009C1BC5">
          <w:t xml:space="preserve">high </w:t>
        </w:r>
      </w:ins>
      <w:del w:id="478" w:author="Domagalski, Joseph L" w:date="2020-03-25T15:52:00Z">
        <w:r w:rsidR="00EA7003" w:rsidDel="009C1BC5">
          <w:delText xml:space="preserve">of </w:delText>
        </w:r>
      </w:del>
      <w:r w:rsidR="00EA7003">
        <w:t>concentration</w:t>
      </w:r>
      <w:del w:id="479" w:author="Domagalski, Joseph L" w:date="2020-03-25T15:52:00Z">
        <w:r w:rsidR="00EA7003" w:rsidDel="009C1BC5">
          <w:delText xml:space="preserve"> high</w:delText>
        </w:r>
      </w:del>
      <w:r w:rsidR="00EA7003">
        <w:t xml:space="preserve">s, especially during </w:t>
      </w:r>
      <w:del w:id="480" w:author="Domagalski, Joseph L" w:date="2020-03-25T15:52:00Z">
        <w:r w:rsidR="00EA7003" w:rsidDel="009C1BC5">
          <w:delText xml:space="preserve">a </w:delText>
        </w:r>
      </w:del>
      <w:ins w:id="481" w:author="Domagalski, Joseph L" w:date="2020-03-25T15:52:00Z">
        <w:r w:rsidR="009C1BC5">
          <w:t xml:space="preserve">the </w:t>
        </w:r>
      </w:ins>
      <w:r w:rsidR="00EA7003">
        <w:t xml:space="preserve">runoff season. </w:t>
      </w:r>
      <w:r w:rsidR="008C247F">
        <w:t xml:space="preserve">In situ sensors can greatly increase the amount of data collected but also require considerable maintenance and portions of a continuous record will be missed when a sensor is down.  The nitrate sensor </w:t>
      </w:r>
      <w:ins w:id="482" w:author="Kraus, Tamara" w:date="2019-12-31T17:25:00Z">
        <w:r w:rsidR="001C7D7B">
          <w:t xml:space="preserve">deployed at </w:t>
        </w:r>
      </w:ins>
      <w:ins w:id="483" w:author="Kraus, Tamara" w:date="2019-12-31T17:26:00Z">
        <w:r w:rsidR="001C7D7B">
          <w:t>F</w:t>
        </w:r>
      </w:ins>
      <w:ins w:id="484" w:author="Kraus, Tamara" w:date="2019-12-31T17:25:00Z">
        <w:r w:rsidR="001C7D7B">
          <w:t>r</w:t>
        </w:r>
      </w:ins>
      <w:ins w:id="485" w:author="Kraus, Tamara" w:date="2019-12-31T17:26:00Z">
        <w:r w:rsidR="001C7D7B">
          <w:t xml:space="preserve">eeport </w:t>
        </w:r>
      </w:ins>
      <w:r w:rsidR="008C247F">
        <w:t>demonstrates how peak concentrations happen during the start of a runoff period and then become diluted with sustained high river flows, such as the recent post drought years (</w:t>
      </w:r>
      <w:del w:id="486" w:author="Kraus, Tamara" w:date="2019-12-31T17:26:00Z">
        <w:r w:rsidR="00340320" w:rsidDel="00E33A14">
          <w:delText>f</w:delText>
        </w:r>
        <w:r w:rsidR="008C247F" w:rsidDel="00E33A14">
          <w:delText xml:space="preserve">igure </w:delText>
        </w:r>
      </w:del>
      <w:ins w:id="487" w:author="Kraus, Tamara" w:date="2019-12-31T17:26:00Z">
        <w:r w:rsidR="00E33A14">
          <w:t xml:space="preserve">Figure </w:t>
        </w:r>
      </w:ins>
      <w:r w:rsidR="008C247F">
        <w:t>16</w:t>
      </w:r>
      <w:r w:rsidR="004A7B9C">
        <w:t>)</w:t>
      </w:r>
      <w:r w:rsidR="008C247F">
        <w:t xml:space="preserve">. </w:t>
      </w:r>
    </w:p>
    <w:p w14:paraId="22D3F838" w14:textId="2F1D60F6" w:rsidR="00262057" w:rsidRDefault="00EA7003" w:rsidP="00340320">
      <w:pPr>
        <w:ind w:firstLine="720"/>
      </w:pPr>
      <w:r>
        <w:t>As wastewater sources of dissolved inorganic nitrogen</w:t>
      </w:r>
      <w:r w:rsidR="00262057">
        <w:t xml:space="preserve"> diminish, upstream</w:t>
      </w:r>
      <w:r>
        <w:t xml:space="preserve"> watershed sources of nitrogen will be</w:t>
      </w:r>
      <w:ins w:id="488" w:author="Kraus, Tamara" w:date="2019-12-31T17:26:00Z">
        <w:r w:rsidR="00E33A14">
          <w:t>come</w:t>
        </w:r>
      </w:ins>
      <w:r>
        <w:t xml:space="preserve"> the main loading contributor to the Delta.  Source modeling using SPARROW indicates that agricultural activities and atmospheric deposition will be the two main sources</w:t>
      </w:r>
      <w:ins w:id="489" w:author="Kraus, Tamara" w:date="2019-12-31T17:26:00Z">
        <w:r w:rsidR="001D53F7">
          <w:t xml:space="preserve"> </w:t>
        </w:r>
        <w:del w:id="490" w:author="Domagalski, Joseph L" w:date="2020-03-25T15:53:00Z">
          <w:r w:rsidR="001D53F7" w:rsidDel="009C1BC5">
            <w:delText>after XXX happens</w:delText>
          </w:r>
        </w:del>
      </w:ins>
      <w:ins w:id="491" w:author="Domagalski, Joseph L" w:date="2020-03-25T15:53:00Z">
        <w:r w:rsidR="009C1BC5">
          <w:t>according to current conditions</w:t>
        </w:r>
      </w:ins>
      <w:r>
        <w:t>.  The Central Valley is the largest contributor to agriculturally derived nitrogen whereas the surrounding land cover of the Coast Ranges and Sierra Nevada are the primary contributors to atmospheric loading.</w:t>
      </w:r>
      <w:r w:rsidR="00262057">
        <w:t xml:space="preserve">  Within the San Joaquin River watershed, agricultural activities are the main contributor of nitrogen to the Delta.  Nitrate concentrations increase in the summer months </w:t>
      </w:r>
      <w:commentRangeStart w:id="492"/>
      <w:r w:rsidR="00262057">
        <w:t xml:space="preserve">due to agricultural runoff </w:t>
      </w:r>
      <w:commentRangeEnd w:id="492"/>
      <w:r w:rsidR="00F6293A">
        <w:rPr>
          <w:rStyle w:val="CommentReference"/>
        </w:rPr>
        <w:commentReference w:id="492"/>
      </w:r>
      <w:r w:rsidR="00262057">
        <w:t>and result in an increase in the dissolved inorganic nitrogen to orthophosphate ratio.</w:t>
      </w:r>
      <w:r w:rsidR="00340320">
        <w:t xml:space="preserve"> </w:t>
      </w:r>
      <w:r w:rsidR="007E7C23">
        <w:t>The effects on the Delta food web cannot be predicted through this analysis, but further monitoring will be necessary to understand how phytoplankton primary productivity responds to these changes.</w:t>
      </w:r>
    </w:p>
    <w:p w14:paraId="6401B8C4" w14:textId="4B48FAF3" w:rsidR="0046386E" w:rsidRDefault="0046386E" w:rsidP="0046386E">
      <w:pPr>
        <w:ind w:firstLine="720"/>
        <w:rPr>
          <w:color w:val="FF0000"/>
        </w:rPr>
      </w:pPr>
    </w:p>
    <w:p w14:paraId="49D00F39" w14:textId="77777777" w:rsidR="00340320" w:rsidRPr="006D12D9" w:rsidRDefault="00340320" w:rsidP="0046386E">
      <w:pPr>
        <w:ind w:firstLine="720"/>
        <w:rPr>
          <w:color w:val="FF0000"/>
        </w:rPr>
      </w:pPr>
    </w:p>
    <w:p w14:paraId="3C41C68B" w14:textId="426A90F2" w:rsidR="00432C6B" w:rsidRDefault="00432C6B" w:rsidP="00E435C8"/>
    <w:p w14:paraId="51C8F36B" w14:textId="0A93B590" w:rsidR="00D91B95" w:rsidRPr="00D91B95" w:rsidRDefault="00D91B95" w:rsidP="00D91B95">
      <w:pPr>
        <w:pStyle w:val="Heading1"/>
        <w:rPr>
          <w:b/>
        </w:rPr>
      </w:pPr>
      <w:bookmarkStart w:id="493" w:name="_Toc24034688"/>
      <w:r w:rsidRPr="00D91B95">
        <w:rPr>
          <w:b/>
        </w:rPr>
        <w:t>REFERENCES</w:t>
      </w:r>
      <w:bookmarkEnd w:id="493"/>
    </w:p>
    <w:p w14:paraId="4788711F" w14:textId="77777777" w:rsidR="002261E2" w:rsidRDefault="002261E2" w:rsidP="00E435C8">
      <w:pPr>
        <w:rPr>
          <w:ins w:id="494" w:author="Kraus, Tamara" w:date="2019-12-31T10:39:00Z"/>
        </w:rPr>
      </w:pPr>
    </w:p>
    <w:p w14:paraId="315D149A" w14:textId="77777777" w:rsidR="00A55298" w:rsidRDefault="00A55298" w:rsidP="00E435C8"/>
    <w:p w14:paraId="3E1D239F" w14:textId="50C620B4" w:rsidR="00982B8D" w:rsidRDefault="005A0496" w:rsidP="003D1C60">
      <w:pPr>
        <w:autoSpaceDE w:val="0"/>
        <w:autoSpaceDN w:val="0"/>
        <w:adjustRightInd w:val="0"/>
        <w:ind w:left="720" w:hanging="720"/>
      </w:pPr>
      <w:r w:rsidRPr="00432C6B">
        <w:t>Alexander R, Smith</w:t>
      </w:r>
      <w:r w:rsidR="005B1871">
        <w:t xml:space="preserve"> </w:t>
      </w:r>
      <w:r w:rsidR="005B1871" w:rsidRPr="00432C6B">
        <w:t>RA</w:t>
      </w:r>
      <w:r w:rsidRPr="00432C6B">
        <w:t>, Schwarz</w:t>
      </w:r>
      <w:r w:rsidR="005B1871">
        <w:t xml:space="preserve"> </w:t>
      </w:r>
      <w:r w:rsidR="005B1871" w:rsidRPr="00432C6B">
        <w:t>GE</w:t>
      </w:r>
      <w:r w:rsidRPr="00432C6B">
        <w:t>, Boyer</w:t>
      </w:r>
      <w:r w:rsidR="005B1871">
        <w:t xml:space="preserve"> </w:t>
      </w:r>
      <w:r w:rsidR="005B1871" w:rsidRPr="00432C6B">
        <w:t>EW</w:t>
      </w:r>
      <w:r w:rsidRPr="00432C6B">
        <w:t>, Nolan</w:t>
      </w:r>
      <w:r w:rsidR="005B1871">
        <w:t xml:space="preserve"> </w:t>
      </w:r>
      <w:r w:rsidR="005B1871" w:rsidRPr="00432C6B">
        <w:t>JV</w:t>
      </w:r>
      <w:r w:rsidRPr="00432C6B">
        <w:t xml:space="preserve">, </w:t>
      </w:r>
      <w:proofErr w:type="spellStart"/>
      <w:r w:rsidRPr="00432C6B">
        <w:t>Brakebill</w:t>
      </w:r>
      <w:proofErr w:type="spellEnd"/>
      <w:r w:rsidR="005B1871">
        <w:t xml:space="preserve"> </w:t>
      </w:r>
      <w:r w:rsidR="005B1871" w:rsidRPr="00432C6B">
        <w:t>JW</w:t>
      </w:r>
      <w:r w:rsidR="005B1871">
        <w:t>.</w:t>
      </w:r>
      <w:r w:rsidRPr="00432C6B">
        <w:t xml:space="preserve"> 2008. Differences in Phosphorus and Nitrogen Delivery to the Gulf of Mexico from the Mississippi River Basin. Journal of Environmental Science and Technology 42(3):822-830.</w:t>
      </w:r>
    </w:p>
    <w:p w14:paraId="4B07DA35" w14:textId="1154D9DD" w:rsidR="00982B8D" w:rsidRDefault="00982B8D" w:rsidP="003D1C60">
      <w:pPr>
        <w:autoSpaceDE w:val="0"/>
        <w:autoSpaceDN w:val="0"/>
        <w:adjustRightInd w:val="0"/>
        <w:ind w:left="720" w:hanging="720"/>
        <w:rPr>
          <w:ins w:id="495" w:author="Domagalski, Joseph L" w:date="2020-03-23T14:51:00Z"/>
        </w:rPr>
      </w:pPr>
      <w:r>
        <w:t xml:space="preserve">Beck MW, </w:t>
      </w:r>
      <w:proofErr w:type="spellStart"/>
      <w:r>
        <w:t>Jabusch</w:t>
      </w:r>
      <w:proofErr w:type="spellEnd"/>
      <w:r>
        <w:t xml:space="preserve"> TW, Trowbridge PR, </w:t>
      </w:r>
      <w:proofErr w:type="spellStart"/>
      <w:r>
        <w:t>Senn</w:t>
      </w:r>
      <w:proofErr w:type="spellEnd"/>
      <w:r w:rsidR="005B1871">
        <w:t xml:space="preserve"> </w:t>
      </w:r>
      <w:r>
        <w:t>DB</w:t>
      </w:r>
      <w:r w:rsidR="005B1871">
        <w:t>.</w:t>
      </w:r>
      <w:r>
        <w:t xml:space="preserve"> 2018</w:t>
      </w:r>
      <w:r w:rsidR="005B1871">
        <w:t>.</w:t>
      </w:r>
      <w:r>
        <w:t xml:space="preserve"> Four decades of water quality change in the upper San Francisco Estuary, Estuarine Coastal and Shelf Science 212:11-22</w:t>
      </w:r>
      <w:r w:rsidR="005B1871">
        <w:t>.</w:t>
      </w:r>
      <w:r>
        <w:t xml:space="preserve"> </w:t>
      </w:r>
      <w:proofErr w:type="spellStart"/>
      <w:r w:rsidR="005B1871">
        <w:t>doi</w:t>
      </w:r>
      <w:proofErr w:type="spellEnd"/>
      <w:r w:rsidR="005B1871">
        <w:t xml:space="preserve">: </w:t>
      </w:r>
      <w:hyperlink r:id="rId36" w:history="1">
        <w:r w:rsidR="005B1871" w:rsidRPr="0003653B">
          <w:rPr>
            <w:rStyle w:val="Hyperlink"/>
          </w:rPr>
          <w:t>https://doi.org/10.1016/j.ecss.2018.06.021</w:t>
        </w:r>
      </w:hyperlink>
      <w:r>
        <w:t>.</w:t>
      </w:r>
    </w:p>
    <w:p w14:paraId="6ECBEDDF" w14:textId="77777777" w:rsidR="00263F0A" w:rsidRPr="00053841" w:rsidRDefault="00263F0A" w:rsidP="00053841">
      <w:pPr>
        <w:autoSpaceDE w:val="0"/>
        <w:autoSpaceDN w:val="0"/>
        <w:adjustRightInd w:val="0"/>
        <w:ind w:left="720" w:hanging="720"/>
        <w:rPr>
          <w:ins w:id="496" w:author="Domagalski, Joseph L" w:date="2020-03-23T14:53:00Z"/>
        </w:rPr>
      </w:pPr>
      <w:ins w:id="497" w:author="Domagalski, Joseph L" w:date="2020-03-23T14:51:00Z">
        <w:r>
          <w:t>Bura</w:t>
        </w:r>
      </w:ins>
      <w:ins w:id="498" w:author="Domagalski, Joseph L" w:date="2020-03-23T14:52:00Z">
        <w:r>
          <w:t xml:space="preserve">u, </w:t>
        </w:r>
        <w:proofErr w:type="spellStart"/>
        <w:r>
          <w:t>J.Ruhl</w:t>
        </w:r>
        <w:proofErr w:type="spellEnd"/>
        <w:r>
          <w:t xml:space="preserve">, C., Work, P. 2015. Innovation in monitoring: The U.S. Geological Survey Sacramento—San Joaquin River Delta, </w:t>
        </w:r>
      </w:ins>
      <w:ins w:id="499" w:author="Domagalski, Joseph L" w:date="2020-03-23T14:53:00Z">
        <w:r>
          <w:t xml:space="preserve">California, flow-station network. </w:t>
        </w:r>
        <w:r w:rsidRPr="00053841">
          <w:t>U.S. Geological Survey Fact Sheet 2015-3061, 6 p., http://dx.doi.org/10.3133/fs20153061.</w:t>
        </w:r>
      </w:ins>
    </w:p>
    <w:p w14:paraId="130EA55D" w14:textId="48A52AF7" w:rsidR="003D1C60" w:rsidRDefault="005A0496" w:rsidP="003D1C60">
      <w:pPr>
        <w:pStyle w:val="Default"/>
        <w:ind w:left="720" w:hanging="720"/>
        <w:rPr>
          <w:rFonts w:asciiTheme="minorHAnsi" w:hAnsiTheme="minorHAnsi" w:cstheme="minorBidi"/>
          <w:color w:val="auto"/>
        </w:rPr>
      </w:pPr>
      <w:r w:rsidRPr="00432C6B">
        <w:rPr>
          <w:rFonts w:asciiTheme="minorHAnsi" w:hAnsiTheme="minorHAnsi" w:cstheme="minorBidi"/>
          <w:color w:val="auto"/>
        </w:rPr>
        <w:t xml:space="preserve">Domagalski </w:t>
      </w:r>
      <w:r w:rsidR="005B1871">
        <w:rPr>
          <w:rFonts w:asciiTheme="minorHAnsi" w:hAnsiTheme="minorHAnsi" w:cstheme="minorBidi"/>
          <w:color w:val="auto"/>
        </w:rPr>
        <w:t>J,</w:t>
      </w:r>
      <w:r w:rsidRPr="00432C6B">
        <w:rPr>
          <w:rFonts w:asciiTheme="minorHAnsi" w:hAnsiTheme="minorHAnsi" w:cstheme="minorBidi"/>
          <w:color w:val="auto"/>
        </w:rPr>
        <w:t xml:space="preserve"> Saleh</w:t>
      </w:r>
      <w:r w:rsidR="005B1871">
        <w:rPr>
          <w:rFonts w:asciiTheme="minorHAnsi" w:hAnsiTheme="minorHAnsi" w:cstheme="minorBidi"/>
          <w:color w:val="auto"/>
        </w:rPr>
        <w:t xml:space="preserve"> D.</w:t>
      </w:r>
      <w:r w:rsidRPr="00432C6B">
        <w:rPr>
          <w:rFonts w:asciiTheme="minorHAnsi" w:hAnsiTheme="minorHAnsi" w:cstheme="minorBidi"/>
          <w:color w:val="auto"/>
        </w:rPr>
        <w:t xml:space="preserve"> 2015. Sources and Transport of Phosphorus to Rivers in California and Adjacent States, U.S., as Determined by SPARROW Modeling. Journal of the American Water Resources Association (JAWRA) 1-24. </w:t>
      </w:r>
      <w:proofErr w:type="spellStart"/>
      <w:r w:rsidR="005B1871">
        <w:rPr>
          <w:rFonts w:asciiTheme="minorHAnsi" w:hAnsiTheme="minorHAnsi" w:cstheme="minorBidi"/>
          <w:color w:val="auto"/>
        </w:rPr>
        <w:t>doi</w:t>
      </w:r>
      <w:proofErr w:type="spellEnd"/>
      <w:r w:rsidRPr="00432C6B">
        <w:rPr>
          <w:rFonts w:asciiTheme="minorHAnsi" w:hAnsiTheme="minorHAnsi" w:cstheme="minorBidi"/>
          <w:color w:val="auto"/>
        </w:rPr>
        <w:t xml:space="preserve">: </w:t>
      </w:r>
      <w:r w:rsidR="009030D0" w:rsidRPr="009030D0">
        <w:rPr>
          <w:rFonts w:asciiTheme="minorHAnsi" w:hAnsiTheme="minorHAnsi" w:cstheme="minorBidi"/>
          <w:color w:val="auto"/>
        </w:rPr>
        <w:t>https://doi.org/</w:t>
      </w:r>
      <w:r w:rsidRPr="00432C6B">
        <w:rPr>
          <w:rFonts w:asciiTheme="minorHAnsi" w:hAnsiTheme="minorHAnsi" w:cstheme="minorBidi"/>
          <w:color w:val="auto"/>
        </w:rPr>
        <w:t>10.1111/1752-1688.12326.</w:t>
      </w:r>
    </w:p>
    <w:p w14:paraId="5A54E226" w14:textId="44ED4889" w:rsidR="003D1C60" w:rsidRDefault="00A07CEA" w:rsidP="003D1C60">
      <w:pPr>
        <w:pStyle w:val="Default"/>
        <w:ind w:left="720" w:hanging="720"/>
        <w:rPr>
          <w:rFonts w:asciiTheme="minorHAnsi" w:hAnsiTheme="minorHAnsi" w:cstheme="minorBidi"/>
          <w:color w:val="auto"/>
        </w:rPr>
      </w:pPr>
      <w:r w:rsidRPr="00E857CB">
        <w:rPr>
          <w:rFonts w:asciiTheme="minorHAnsi" w:hAnsiTheme="minorHAnsi" w:cstheme="minorBidi"/>
          <w:color w:val="auto"/>
        </w:rPr>
        <w:t>Fishman</w:t>
      </w:r>
      <w:r w:rsidR="009030D0">
        <w:rPr>
          <w:rFonts w:asciiTheme="minorHAnsi" w:hAnsiTheme="minorHAnsi" w:cstheme="minorBidi"/>
          <w:color w:val="auto"/>
        </w:rPr>
        <w:t xml:space="preserve"> </w:t>
      </w:r>
      <w:r w:rsidRPr="00E857CB">
        <w:rPr>
          <w:rFonts w:asciiTheme="minorHAnsi" w:hAnsiTheme="minorHAnsi" w:cstheme="minorBidi"/>
          <w:color w:val="auto"/>
        </w:rPr>
        <w:t>MJ</w:t>
      </w:r>
      <w:r w:rsidR="009030D0">
        <w:rPr>
          <w:rFonts w:asciiTheme="minorHAnsi" w:hAnsiTheme="minorHAnsi" w:cstheme="minorBidi"/>
          <w:color w:val="auto"/>
        </w:rPr>
        <w:t>.</w:t>
      </w:r>
      <w:r w:rsidR="00AF5421">
        <w:rPr>
          <w:rFonts w:asciiTheme="minorHAnsi" w:hAnsiTheme="minorHAnsi" w:cstheme="minorBidi"/>
          <w:color w:val="auto"/>
        </w:rPr>
        <w:t xml:space="preserve"> 1993</w:t>
      </w:r>
      <w:r w:rsidR="009030D0">
        <w:rPr>
          <w:rFonts w:asciiTheme="minorHAnsi" w:hAnsiTheme="minorHAnsi" w:cstheme="minorBidi"/>
          <w:color w:val="auto"/>
        </w:rPr>
        <w:t>.</w:t>
      </w:r>
      <w:r w:rsidR="00AF5421">
        <w:rPr>
          <w:rFonts w:asciiTheme="minorHAnsi" w:hAnsiTheme="minorHAnsi" w:cstheme="minorBidi"/>
          <w:color w:val="auto"/>
        </w:rPr>
        <w:t xml:space="preserve"> </w:t>
      </w:r>
      <w:r w:rsidRPr="00E857CB">
        <w:rPr>
          <w:rFonts w:asciiTheme="minorHAnsi" w:hAnsiTheme="minorHAnsi" w:cstheme="minorBidi"/>
          <w:color w:val="auto"/>
        </w:rPr>
        <w:t>Methods</w:t>
      </w:r>
      <w:r w:rsidR="00FB6A24">
        <w:rPr>
          <w:rFonts w:asciiTheme="minorHAnsi" w:hAnsiTheme="minorHAnsi" w:cstheme="minorBidi"/>
          <w:color w:val="auto"/>
        </w:rPr>
        <w:t xml:space="preserve"> </w:t>
      </w:r>
      <w:r w:rsidRPr="00E857CB">
        <w:rPr>
          <w:rFonts w:asciiTheme="minorHAnsi" w:hAnsiTheme="minorHAnsi" w:cstheme="minorBidi"/>
          <w:color w:val="auto"/>
        </w:rPr>
        <w:t>of</w:t>
      </w:r>
      <w:r w:rsidR="00FB6A24">
        <w:rPr>
          <w:rFonts w:asciiTheme="minorHAnsi" w:hAnsiTheme="minorHAnsi" w:cstheme="minorBidi"/>
          <w:color w:val="auto"/>
        </w:rPr>
        <w:t xml:space="preserve"> </w:t>
      </w:r>
      <w:r w:rsidRPr="00E857CB">
        <w:rPr>
          <w:rFonts w:asciiTheme="minorHAnsi" w:hAnsiTheme="minorHAnsi" w:cstheme="minorBidi"/>
          <w:color w:val="auto"/>
        </w:rPr>
        <w:t>Analysis</w:t>
      </w:r>
      <w:r w:rsidR="00FB6A24">
        <w:rPr>
          <w:rFonts w:asciiTheme="minorHAnsi" w:hAnsiTheme="minorHAnsi" w:cstheme="minorBidi"/>
          <w:color w:val="auto"/>
        </w:rPr>
        <w:t xml:space="preserve"> </w:t>
      </w:r>
      <w:r w:rsidRPr="00E857CB">
        <w:rPr>
          <w:rFonts w:asciiTheme="minorHAnsi" w:hAnsiTheme="minorHAnsi" w:cstheme="minorBidi"/>
          <w:color w:val="auto"/>
        </w:rPr>
        <w:t>by</w:t>
      </w:r>
      <w:r w:rsidR="00FB6A24">
        <w:rPr>
          <w:rFonts w:asciiTheme="minorHAnsi" w:hAnsiTheme="minorHAnsi" w:cstheme="minorBidi"/>
          <w:color w:val="auto"/>
        </w:rPr>
        <w:t xml:space="preserve"> </w:t>
      </w:r>
      <w:r w:rsidRPr="00E857CB">
        <w:rPr>
          <w:rFonts w:asciiTheme="minorHAnsi" w:hAnsiTheme="minorHAnsi" w:cstheme="minorBidi"/>
          <w:color w:val="auto"/>
        </w:rPr>
        <w:t>the</w:t>
      </w:r>
      <w:r w:rsidR="00FB6A24">
        <w:rPr>
          <w:rFonts w:asciiTheme="minorHAnsi" w:hAnsiTheme="minorHAnsi" w:cstheme="minorBidi"/>
          <w:color w:val="auto"/>
        </w:rPr>
        <w:t xml:space="preserve"> </w:t>
      </w:r>
      <w:r w:rsidRPr="00E857CB">
        <w:rPr>
          <w:rFonts w:asciiTheme="minorHAnsi" w:hAnsiTheme="minorHAnsi" w:cstheme="minorBidi"/>
          <w:color w:val="auto"/>
        </w:rPr>
        <w:t>U.S.</w:t>
      </w:r>
      <w:r w:rsidR="00FB6A24">
        <w:rPr>
          <w:rFonts w:asciiTheme="minorHAnsi" w:hAnsiTheme="minorHAnsi" w:cstheme="minorBidi"/>
          <w:color w:val="auto"/>
        </w:rPr>
        <w:t xml:space="preserve"> </w:t>
      </w:r>
      <w:r w:rsidRPr="00E857CB">
        <w:rPr>
          <w:rFonts w:asciiTheme="minorHAnsi" w:hAnsiTheme="minorHAnsi" w:cstheme="minorBidi"/>
          <w:color w:val="auto"/>
        </w:rPr>
        <w:t>Geological</w:t>
      </w:r>
      <w:r w:rsidR="00FB6A24">
        <w:rPr>
          <w:rFonts w:asciiTheme="minorHAnsi" w:hAnsiTheme="minorHAnsi" w:cstheme="minorBidi"/>
          <w:color w:val="auto"/>
        </w:rPr>
        <w:t xml:space="preserve"> </w:t>
      </w:r>
      <w:r w:rsidRPr="00E857CB">
        <w:rPr>
          <w:rFonts w:asciiTheme="minorHAnsi" w:hAnsiTheme="minorHAnsi" w:cstheme="minorBidi"/>
          <w:color w:val="auto"/>
        </w:rPr>
        <w:t>Survey National Water Quality Laboratory</w:t>
      </w:r>
      <w:r w:rsidR="00FB6A24">
        <w:rPr>
          <w:rFonts w:asciiTheme="minorHAnsi" w:hAnsiTheme="minorHAnsi" w:cstheme="minorBidi"/>
          <w:color w:val="auto"/>
        </w:rPr>
        <w:t xml:space="preserve">, </w:t>
      </w:r>
      <w:r w:rsidRPr="00E857CB">
        <w:rPr>
          <w:rFonts w:asciiTheme="minorHAnsi" w:hAnsiTheme="minorHAnsi" w:cstheme="minorBidi"/>
          <w:color w:val="auto"/>
        </w:rPr>
        <w:t>Determination of Inorganic and Organic Constituents in Water and Fluvial Sediments, Open- File Report 93-125</w:t>
      </w:r>
      <w:r w:rsidR="009030D0">
        <w:rPr>
          <w:rFonts w:asciiTheme="minorHAnsi" w:hAnsiTheme="minorHAnsi" w:cstheme="minorBidi"/>
          <w:color w:val="auto"/>
        </w:rPr>
        <w:t xml:space="preserve">. </w:t>
      </w:r>
      <w:r w:rsidR="009030D0" w:rsidRPr="00E857CB">
        <w:rPr>
          <w:rFonts w:asciiTheme="minorHAnsi" w:hAnsiTheme="minorHAnsi" w:cstheme="minorBidi"/>
          <w:color w:val="auto"/>
        </w:rPr>
        <w:t>Reston</w:t>
      </w:r>
      <w:r w:rsidR="009030D0">
        <w:rPr>
          <w:rFonts w:asciiTheme="minorHAnsi" w:hAnsiTheme="minorHAnsi" w:cstheme="minorBidi"/>
          <w:color w:val="auto"/>
        </w:rPr>
        <w:t xml:space="preserve">. </w:t>
      </w:r>
      <w:r w:rsidR="009030D0" w:rsidRPr="00E857CB">
        <w:rPr>
          <w:rFonts w:asciiTheme="minorHAnsi" w:hAnsiTheme="minorHAnsi" w:cstheme="minorBidi"/>
          <w:color w:val="auto"/>
        </w:rPr>
        <w:t>VA</w:t>
      </w:r>
      <w:r w:rsidR="009030D0">
        <w:rPr>
          <w:rFonts w:asciiTheme="minorHAnsi" w:hAnsiTheme="minorHAnsi" w:cstheme="minorBidi"/>
          <w:color w:val="auto"/>
        </w:rPr>
        <w:t>.</w:t>
      </w:r>
      <w:r w:rsidRPr="00E857CB">
        <w:rPr>
          <w:rFonts w:asciiTheme="minorHAnsi" w:hAnsiTheme="minorHAnsi" w:cstheme="minorBidi"/>
          <w:color w:val="auto"/>
        </w:rPr>
        <w:t xml:space="preserve"> U.S. Geological Survey</w:t>
      </w:r>
      <w:r w:rsidR="009030D0">
        <w:rPr>
          <w:rFonts w:asciiTheme="minorHAnsi" w:hAnsiTheme="minorHAnsi" w:cstheme="minorBidi"/>
          <w:color w:val="auto"/>
        </w:rPr>
        <w:t xml:space="preserve">. </w:t>
      </w:r>
      <w:r w:rsidR="009030D0" w:rsidRPr="009030D0">
        <w:rPr>
          <w:rFonts w:asciiTheme="minorHAnsi" w:hAnsiTheme="minorHAnsi" w:cstheme="minorBidi"/>
          <w:color w:val="auto"/>
        </w:rPr>
        <w:t xml:space="preserve">Available from: </w:t>
      </w:r>
      <w:r w:rsidRPr="00E857CB">
        <w:rPr>
          <w:rFonts w:asciiTheme="minorHAnsi" w:hAnsiTheme="minorHAnsi" w:cstheme="minorBidi"/>
          <w:color w:val="auto"/>
        </w:rPr>
        <w:t xml:space="preserve">http://pubs.er.usgs.gov/usgspubs/ofr/ofr93125. </w:t>
      </w:r>
    </w:p>
    <w:p w14:paraId="5E048530" w14:textId="28BAF02D" w:rsidR="002E31FC" w:rsidRPr="003D1C60" w:rsidRDefault="002E31FC" w:rsidP="003D1C60">
      <w:pPr>
        <w:pStyle w:val="Default"/>
        <w:ind w:left="720" w:hanging="720"/>
        <w:rPr>
          <w:rFonts w:asciiTheme="minorHAnsi" w:hAnsiTheme="minorHAnsi" w:cstheme="minorBidi"/>
          <w:color w:val="auto"/>
        </w:rPr>
      </w:pPr>
      <w:r>
        <w:rPr>
          <w:rFonts w:asciiTheme="minorHAnsi" w:hAnsiTheme="minorHAnsi" w:cstheme="minorBidi"/>
          <w:color w:val="auto"/>
        </w:rPr>
        <w:t xml:space="preserve">Fox, P, Hutton, P.H., Howes, D.J., Draper, A.J., Sears, L., 2015, Reconstructing the natural hydrology of the San Francisco Bay—Delta watershed. </w:t>
      </w:r>
      <w:proofErr w:type="spellStart"/>
      <w:r w:rsidRPr="00053841">
        <w:rPr>
          <w:rFonts w:asciiTheme="minorHAnsi" w:hAnsiTheme="minorHAnsi" w:cstheme="minorBidi"/>
          <w:color w:val="auto"/>
        </w:rPr>
        <w:t>Hydrol</w:t>
      </w:r>
      <w:proofErr w:type="spellEnd"/>
      <w:r w:rsidRPr="00053841">
        <w:rPr>
          <w:rFonts w:asciiTheme="minorHAnsi" w:hAnsiTheme="minorHAnsi" w:cstheme="minorBidi"/>
          <w:color w:val="auto"/>
        </w:rPr>
        <w:t>. Earth Syst. Sci.,</w:t>
      </w:r>
      <w:r>
        <w:rPr>
          <w:rFonts w:asciiTheme="minorHAnsi" w:hAnsiTheme="minorHAnsi" w:cstheme="minorBidi"/>
          <w:color w:val="auto"/>
        </w:rPr>
        <w:t xml:space="preserve"> </w:t>
      </w:r>
      <w:r w:rsidRPr="00053841">
        <w:rPr>
          <w:rFonts w:asciiTheme="minorHAnsi" w:hAnsiTheme="minorHAnsi" w:cstheme="minorBidi"/>
          <w:color w:val="auto"/>
        </w:rPr>
        <w:t>19, 4257–4274</w:t>
      </w:r>
      <w:r w:rsidR="00961E54">
        <w:rPr>
          <w:rFonts w:asciiTheme="minorHAnsi" w:hAnsiTheme="minorHAnsi" w:cstheme="minorBidi"/>
          <w:color w:val="auto"/>
        </w:rPr>
        <w:t>.</w:t>
      </w:r>
    </w:p>
    <w:p w14:paraId="0605402E" w14:textId="0F9BCE39" w:rsidR="003D1C60" w:rsidRPr="003D1C60" w:rsidRDefault="00D143A8" w:rsidP="003D1C60">
      <w:pPr>
        <w:pStyle w:val="Default"/>
        <w:ind w:left="720" w:hanging="720"/>
        <w:rPr>
          <w:rFonts w:asciiTheme="minorHAnsi" w:hAnsiTheme="minorHAnsi" w:cstheme="minorBidi"/>
        </w:rPr>
      </w:pPr>
      <w:proofErr w:type="spellStart"/>
      <w:r w:rsidRPr="00E857CB">
        <w:rPr>
          <w:rFonts w:asciiTheme="minorHAnsi" w:hAnsiTheme="minorHAnsi" w:cstheme="minorBidi"/>
          <w:color w:val="auto"/>
        </w:rPr>
        <w:t>Glibert</w:t>
      </w:r>
      <w:proofErr w:type="spellEnd"/>
      <w:r w:rsidR="009030D0">
        <w:rPr>
          <w:rFonts w:asciiTheme="minorHAnsi" w:hAnsiTheme="minorHAnsi" w:cstheme="minorBidi"/>
          <w:color w:val="auto"/>
        </w:rPr>
        <w:t xml:space="preserve"> </w:t>
      </w:r>
      <w:r w:rsidRPr="00E857CB">
        <w:rPr>
          <w:rFonts w:asciiTheme="minorHAnsi" w:hAnsiTheme="minorHAnsi" w:cstheme="minorBidi"/>
          <w:color w:val="auto"/>
        </w:rPr>
        <w:t>PM.</w:t>
      </w:r>
      <w:r w:rsidR="009030D0">
        <w:rPr>
          <w:rFonts w:asciiTheme="minorHAnsi" w:hAnsiTheme="minorHAnsi" w:cstheme="minorBidi"/>
          <w:color w:val="auto"/>
        </w:rPr>
        <w:t xml:space="preserve"> </w:t>
      </w:r>
      <w:r w:rsidRPr="00E857CB">
        <w:rPr>
          <w:rFonts w:asciiTheme="minorHAnsi" w:hAnsiTheme="minorHAnsi" w:cstheme="minorBidi"/>
          <w:color w:val="auto"/>
        </w:rPr>
        <w:t>2010</w:t>
      </w:r>
      <w:r w:rsidR="009030D0">
        <w:rPr>
          <w:rFonts w:asciiTheme="minorHAnsi" w:hAnsiTheme="minorHAnsi" w:cstheme="minorBidi"/>
          <w:color w:val="auto"/>
        </w:rPr>
        <w:t>.</w:t>
      </w:r>
      <w:r w:rsidRPr="00E857CB">
        <w:rPr>
          <w:rFonts w:asciiTheme="minorHAnsi" w:hAnsiTheme="minorHAnsi" w:cstheme="minorBidi"/>
          <w:color w:val="auto"/>
        </w:rPr>
        <w:t xml:space="preserve"> Long-Term Changes in Nutrient Loading and Stoichiometry and Their</w:t>
      </w:r>
      <w:r w:rsidR="00FD79C8" w:rsidRPr="00E857CB">
        <w:rPr>
          <w:rFonts w:asciiTheme="minorHAnsi" w:hAnsiTheme="minorHAnsi" w:cstheme="minorBidi"/>
          <w:color w:val="auto"/>
        </w:rPr>
        <w:t xml:space="preserve"> </w:t>
      </w:r>
      <w:r w:rsidRPr="00E857CB">
        <w:rPr>
          <w:rFonts w:asciiTheme="minorHAnsi" w:hAnsiTheme="minorHAnsi" w:cstheme="minorBidi"/>
          <w:color w:val="auto"/>
        </w:rPr>
        <w:t>Relationships with Changes in the Food Web and Dominant Pelagic Fish Species in the San Francisco Estuary</w:t>
      </w:r>
      <w:r w:rsidR="009030D0">
        <w:rPr>
          <w:rFonts w:asciiTheme="minorHAnsi" w:hAnsiTheme="minorHAnsi" w:cstheme="minorBidi"/>
          <w:color w:val="auto"/>
        </w:rPr>
        <w:t>.</w:t>
      </w:r>
      <w:r w:rsidRPr="00E857CB">
        <w:rPr>
          <w:rFonts w:asciiTheme="minorHAnsi" w:hAnsiTheme="minorHAnsi" w:cstheme="minorBidi"/>
          <w:color w:val="auto"/>
        </w:rPr>
        <w:t xml:space="preserve"> California</w:t>
      </w:r>
      <w:r w:rsidR="009030D0">
        <w:rPr>
          <w:rFonts w:asciiTheme="minorHAnsi" w:hAnsiTheme="minorHAnsi" w:cstheme="minorBidi"/>
          <w:color w:val="auto"/>
        </w:rPr>
        <w:t>.</w:t>
      </w:r>
      <w:r w:rsidR="00FD79C8" w:rsidRPr="00E857CB">
        <w:rPr>
          <w:rFonts w:asciiTheme="minorHAnsi" w:hAnsiTheme="minorHAnsi" w:cstheme="minorBidi"/>
          <w:color w:val="auto"/>
        </w:rPr>
        <w:t xml:space="preserve"> </w:t>
      </w:r>
      <w:r w:rsidRPr="00E857CB">
        <w:rPr>
          <w:rFonts w:asciiTheme="minorHAnsi" w:hAnsiTheme="minorHAnsi" w:cstheme="minorBidi"/>
          <w:color w:val="auto"/>
        </w:rPr>
        <w:t>Reviews in Fisheries Science 18:2, 211-232</w:t>
      </w:r>
      <w:r w:rsidR="009030D0">
        <w:rPr>
          <w:rFonts w:asciiTheme="minorHAnsi" w:hAnsiTheme="minorHAnsi" w:cstheme="minorBidi"/>
          <w:color w:val="auto"/>
        </w:rPr>
        <w:t>.</w:t>
      </w:r>
    </w:p>
    <w:p w14:paraId="0715BE3D" w14:textId="0465EAC1" w:rsidR="003D1C60" w:rsidRDefault="005A0496" w:rsidP="003D1C60">
      <w:pPr>
        <w:pStyle w:val="Default"/>
        <w:ind w:left="720" w:hanging="720"/>
        <w:rPr>
          <w:rFonts w:asciiTheme="minorHAnsi" w:hAnsiTheme="minorHAnsi" w:cstheme="minorBidi"/>
          <w:color w:val="auto"/>
        </w:rPr>
      </w:pPr>
      <w:r w:rsidRPr="005A0496">
        <w:rPr>
          <w:rFonts w:asciiTheme="minorHAnsi" w:hAnsiTheme="minorHAnsi" w:cstheme="minorBidi"/>
          <w:color w:val="auto"/>
        </w:rPr>
        <w:t xml:space="preserve">Hirsch RM, </w:t>
      </w:r>
      <w:proofErr w:type="spellStart"/>
      <w:r w:rsidRPr="005A0496">
        <w:rPr>
          <w:rFonts w:asciiTheme="minorHAnsi" w:hAnsiTheme="minorHAnsi" w:cstheme="minorBidi"/>
          <w:color w:val="auto"/>
        </w:rPr>
        <w:t>Archifield</w:t>
      </w:r>
      <w:proofErr w:type="spellEnd"/>
      <w:r w:rsidRPr="005A0496">
        <w:rPr>
          <w:rFonts w:asciiTheme="minorHAnsi" w:hAnsiTheme="minorHAnsi" w:cstheme="minorBidi"/>
          <w:color w:val="auto"/>
        </w:rPr>
        <w:t xml:space="preserve"> SA, De </w:t>
      </w:r>
      <w:proofErr w:type="spellStart"/>
      <w:r w:rsidRPr="005A0496">
        <w:rPr>
          <w:rFonts w:asciiTheme="minorHAnsi" w:hAnsiTheme="minorHAnsi" w:cstheme="minorBidi"/>
          <w:color w:val="auto"/>
        </w:rPr>
        <w:t>Cicco</w:t>
      </w:r>
      <w:proofErr w:type="spellEnd"/>
      <w:r w:rsidRPr="005A0496">
        <w:rPr>
          <w:rFonts w:asciiTheme="minorHAnsi" w:hAnsiTheme="minorHAnsi" w:cstheme="minorBidi"/>
          <w:color w:val="auto"/>
        </w:rPr>
        <w:t xml:space="preserve"> LD. 2015. A</w:t>
      </w:r>
      <w:r w:rsidRPr="00432C6B">
        <w:rPr>
          <w:rFonts w:asciiTheme="minorHAnsi" w:hAnsiTheme="minorHAnsi" w:cstheme="minorBidi"/>
          <w:color w:val="auto"/>
        </w:rPr>
        <w:t xml:space="preserve"> </w:t>
      </w:r>
      <w:r w:rsidRPr="005A0496">
        <w:rPr>
          <w:rFonts w:asciiTheme="minorHAnsi" w:hAnsiTheme="minorHAnsi" w:cstheme="minorBidi"/>
          <w:color w:val="auto"/>
        </w:rPr>
        <w:t>bootstrap method for estimating uncertainty of water</w:t>
      </w:r>
      <w:r w:rsidRPr="00432C6B">
        <w:rPr>
          <w:rFonts w:asciiTheme="minorHAnsi" w:hAnsiTheme="minorHAnsi" w:cstheme="minorBidi"/>
          <w:color w:val="auto"/>
        </w:rPr>
        <w:t xml:space="preserve"> </w:t>
      </w:r>
      <w:r w:rsidRPr="005A0496">
        <w:rPr>
          <w:rFonts w:asciiTheme="minorHAnsi" w:hAnsiTheme="minorHAnsi" w:cstheme="minorBidi"/>
          <w:color w:val="auto"/>
        </w:rPr>
        <w:t xml:space="preserve">quality trends. Environ Modell </w:t>
      </w:r>
      <w:proofErr w:type="spellStart"/>
      <w:r w:rsidRPr="005A0496">
        <w:rPr>
          <w:rFonts w:asciiTheme="minorHAnsi" w:hAnsiTheme="minorHAnsi" w:cstheme="minorBidi"/>
          <w:color w:val="auto"/>
        </w:rPr>
        <w:t>Softw</w:t>
      </w:r>
      <w:proofErr w:type="spellEnd"/>
      <w:r w:rsidRPr="005A0496">
        <w:rPr>
          <w:rFonts w:asciiTheme="minorHAnsi" w:hAnsiTheme="minorHAnsi" w:cstheme="minorBidi"/>
          <w:color w:val="auto"/>
        </w:rPr>
        <w:t xml:space="preserve"> 73:148–166 </w:t>
      </w:r>
      <w:proofErr w:type="spellStart"/>
      <w:r w:rsidRPr="005A0496">
        <w:rPr>
          <w:rFonts w:asciiTheme="minorHAnsi" w:hAnsiTheme="minorHAnsi" w:cstheme="minorBidi"/>
          <w:color w:val="auto"/>
        </w:rPr>
        <w:t>doi</w:t>
      </w:r>
      <w:proofErr w:type="spellEnd"/>
      <w:r w:rsidRPr="005A0496">
        <w:rPr>
          <w:rFonts w:asciiTheme="minorHAnsi" w:hAnsiTheme="minorHAnsi" w:cstheme="minorBidi"/>
          <w:color w:val="auto"/>
        </w:rPr>
        <w:t>:</w:t>
      </w:r>
      <w:r w:rsidR="009030D0">
        <w:rPr>
          <w:rFonts w:asciiTheme="minorHAnsi" w:hAnsiTheme="minorHAnsi" w:cstheme="minorBidi"/>
          <w:color w:val="auto"/>
        </w:rPr>
        <w:t xml:space="preserve"> </w:t>
      </w:r>
      <w:hyperlink r:id="rId37" w:history="1">
        <w:r w:rsidR="003D6299" w:rsidRPr="0003653B">
          <w:rPr>
            <w:rStyle w:val="Hyperlink"/>
            <w:rFonts w:asciiTheme="minorHAnsi" w:hAnsiTheme="minorHAnsi" w:cstheme="minorBidi"/>
          </w:rPr>
          <w:t>https://doi.org/10.1016/j.envsoft.2015.07.017</w:t>
        </w:r>
      </w:hyperlink>
      <w:r w:rsidRPr="005A0496">
        <w:rPr>
          <w:rFonts w:asciiTheme="minorHAnsi" w:hAnsiTheme="minorHAnsi" w:cstheme="minorBidi"/>
          <w:color w:val="auto"/>
        </w:rPr>
        <w:t>.</w:t>
      </w:r>
    </w:p>
    <w:p w14:paraId="62F24D26" w14:textId="3D5BD561" w:rsidR="005A0496" w:rsidRPr="00432C6B" w:rsidRDefault="005A0496" w:rsidP="003D1C60">
      <w:pPr>
        <w:pStyle w:val="Default"/>
        <w:ind w:left="720" w:hanging="720"/>
        <w:rPr>
          <w:rFonts w:asciiTheme="minorHAnsi" w:hAnsiTheme="minorHAnsi" w:cstheme="minorBidi"/>
          <w:color w:val="auto"/>
        </w:rPr>
      </w:pPr>
      <w:r w:rsidRPr="005A0496">
        <w:rPr>
          <w:rFonts w:asciiTheme="minorHAnsi" w:hAnsiTheme="minorHAnsi" w:cstheme="minorBidi"/>
          <w:color w:val="auto"/>
        </w:rPr>
        <w:t xml:space="preserve">Hirsch RM, Moyer DL, </w:t>
      </w:r>
      <w:proofErr w:type="spellStart"/>
      <w:r w:rsidRPr="005A0496">
        <w:rPr>
          <w:rFonts w:asciiTheme="minorHAnsi" w:hAnsiTheme="minorHAnsi" w:cstheme="minorBidi"/>
          <w:color w:val="auto"/>
        </w:rPr>
        <w:t>Archfield</w:t>
      </w:r>
      <w:proofErr w:type="spellEnd"/>
      <w:r w:rsidRPr="005A0496">
        <w:rPr>
          <w:rFonts w:asciiTheme="minorHAnsi" w:hAnsiTheme="minorHAnsi" w:cstheme="minorBidi"/>
          <w:color w:val="auto"/>
        </w:rPr>
        <w:t xml:space="preserve"> SA. 2010. Weighted</w:t>
      </w:r>
      <w:r w:rsidRPr="00432C6B">
        <w:rPr>
          <w:rFonts w:asciiTheme="minorHAnsi" w:hAnsiTheme="minorHAnsi" w:cstheme="minorBidi"/>
          <w:color w:val="auto"/>
        </w:rPr>
        <w:t xml:space="preserve"> </w:t>
      </w:r>
      <w:r w:rsidRPr="005A0496">
        <w:rPr>
          <w:rFonts w:asciiTheme="minorHAnsi" w:hAnsiTheme="minorHAnsi" w:cstheme="minorBidi"/>
          <w:color w:val="auto"/>
        </w:rPr>
        <w:t>regressions on time, discharge, and season (WRTDS),</w:t>
      </w:r>
      <w:r w:rsidRPr="00432C6B">
        <w:rPr>
          <w:rFonts w:asciiTheme="minorHAnsi" w:hAnsiTheme="minorHAnsi" w:cstheme="minorBidi"/>
          <w:color w:val="auto"/>
        </w:rPr>
        <w:t xml:space="preserve"> </w:t>
      </w:r>
      <w:r w:rsidRPr="005A0496">
        <w:rPr>
          <w:rFonts w:asciiTheme="minorHAnsi" w:hAnsiTheme="minorHAnsi" w:cstheme="minorBidi"/>
          <w:color w:val="auto"/>
        </w:rPr>
        <w:t>with an application to Chesapeake Bay river inputs:</w:t>
      </w:r>
      <w:r w:rsidRPr="00432C6B">
        <w:rPr>
          <w:rFonts w:asciiTheme="minorHAnsi" w:hAnsiTheme="minorHAnsi" w:cstheme="minorBidi"/>
          <w:color w:val="auto"/>
        </w:rPr>
        <w:t xml:space="preserve"> </w:t>
      </w:r>
      <w:r w:rsidRPr="005A0496">
        <w:rPr>
          <w:rFonts w:asciiTheme="minorHAnsi" w:hAnsiTheme="minorHAnsi" w:cstheme="minorBidi"/>
          <w:color w:val="auto"/>
        </w:rPr>
        <w:t xml:space="preserve">J Am Water </w:t>
      </w:r>
      <w:proofErr w:type="spellStart"/>
      <w:r w:rsidRPr="005A0496">
        <w:rPr>
          <w:rFonts w:asciiTheme="minorHAnsi" w:hAnsiTheme="minorHAnsi" w:cstheme="minorBidi"/>
          <w:color w:val="auto"/>
        </w:rPr>
        <w:t>Resour</w:t>
      </w:r>
      <w:proofErr w:type="spellEnd"/>
      <w:r w:rsidRPr="005A0496">
        <w:rPr>
          <w:rFonts w:asciiTheme="minorHAnsi" w:hAnsiTheme="minorHAnsi" w:cstheme="minorBidi"/>
          <w:color w:val="auto"/>
        </w:rPr>
        <w:t xml:space="preserve"> Assoc 46:857–880. </w:t>
      </w:r>
      <w:proofErr w:type="spellStart"/>
      <w:r w:rsidRPr="005A0496">
        <w:rPr>
          <w:rFonts w:asciiTheme="minorHAnsi" w:hAnsiTheme="minorHAnsi" w:cstheme="minorBidi"/>
          <w:color w:val="auto"/>
        </w:rPr>
        <w:t>doi</w:t>
      </w:r>
      <w:proofErr w:type="spellEnd"/>
      <w:r w:rsidRPr="005A0496">
        <w:rPr>
          <w:rFonts w:asciiTheme="minorHAnsi" w:hAnsiTheme="minorHAnsi" w:cstheme="minorBidi"/>
          <w:color w:val="auto"/>
        </w:rPr>
        <w:t>: http://dx.doi.org/10.1111/j.1752-1688.2010.00482.x</w:t>
      </w:r>
    </w:p>
    <w:p w14:paraId="6743B636" w14:textId="17B6A8B0" w:rsidR="005A0496" w:rsidRPr="00432C6B" w:rsidRDefault="005A0496" w:rsidP="005A0496">
      <w:pPr>
        <w:pStyle w:val="Default"/>
        <w:ind w:left="720" w:hanging="720"/>
        <w:rPr>
          <w:rFonts w:asciiTheme="minorHAnsi" w:hAnsiTheme="minorHAnsi" w:cstheme="minorBidi"/>
          <w:color w:val="auto"/>
        </w:rPr>
      </w:pPr>
      <w:proofErr w:type="spellStart"/>
      <w:r w:rsidRPr="00432C6B">
        <w:rPr>
          <w:rFonts w:asciiTheme="minorHAnsi" w:hAnsiTheme="minorHAnsi" w:cstheme="minorBidi"/>
          <w:color w:val="auto"/>
        </w:rPr>
        <w:t>Jassby</w:t>
      </w:r>
      <w:proofErr w:type="spellEnd"/>
      <w:r w:rsidR="009030D0">
        <w:rPr>
          <w:rFonts w:asciiTheme="minorHAnsi" w:hAnsiTheme="minorHAnsi" w:cstheme="minorBidi"/>
          <w:color w:val="auto"/>
        </w:rPr>
        <w:t xml:space="preserve"> </w:t>
      </w:r>
      <w:r w:rsidRPr="00432C6B">
        <w:rPr>
          <w:rFonts w:asciiTheme="minorHAnsi" w:hAnsiTheme="minorHAnsi" w:cstheme="minorBidi"/>
          <w:color w:val="auto"/>
        </w:rPr>
        <w:t xml:space="preserve">AD, </w:t>
      </w:r>
      <w:proofErr w:type="spellStart"/>
      <w:r w:rsidRPr="00432C6B">
        <w:rPr>
          <w:rFonts w:asciiTheme="minorHAnsi" w:hAnsiTheme="minorHAnsi" w:cstheme="minorBidi"/>
          <w:color w:val="auto"/>
        </w:rPr>
        <w:t>Cloern</w:t>
      </w:r>
      <w:proofErr w:type="spellEnd"/>
      <w:r w:rsidR="009030D0">
        <w:rPr>
          <w:rFonts w:asciiTheme="minorHAnsi" w:hAnsiTheme="minorHAnsi" w:cstheme="minorBidi"/>
          <w:color w:val="auto"/>
        </w:rPr>
        <w:t xml:space="preserve"> JE</w:t>
      </w:r>
      <w:r w:rsidRPr="00432C6B">
        <w:rPr>
          <w:rFonts w:asciiTheme="minorHAnsi" w:hAnsiTheme="minorHAnsi" w:cstheme="minorBidi"/>
          <w:color w:val="auto"/>
        </w:rPr>
        <w:t>, Cole</w:t>
      </w:r>
      <w:r w:rsidR="009030D0">
        <w:rPr>
          <w:rFonts w:asciiTheme="minorHAnsi" w:hAnsiTheme="minorHAnsi" w:cstheme="minorBidi"/>
          <w:color w:val="auto"/>
        </w:rPr>
        <w:t xml:space="preserve"> </w:t>
      </w:r>
      <w:r w:rsidR="009030D0" w:rsidRPr="00432C6B">
        <w:rPr>
          <w:rFonts w:asciiTheme="minorHAnsi" w:hAnsiTheme="minorHAnsi" w:cstheme="minorBidi"/>
          <w:color w:val="auto"/>
        </w:rPr>
        <w:t xml:space="preserve">BE. </w:t>
      </w:r>
      <w:r w:rsidRPr="00432C6B">
        <w:rPr>
          <w:rFonts w:asciiTheme="minorHAnsi" w:hAnsiTheme="minorHAnsi" w:cstheme="minorBidi"/>
          <w:color w:val="auto"/>
        </w:rPr>
        <w:t xml:space="preserve"> 2002. Annual Primary Production: Patterns and Mechanisms of Change in a Nutrient-Rich Tidal Ecosystem. Limnology and Oceanography 47(3):698-712.</w:t>
      </w:r>
    </w:p>
    <w:p w14:paraId="5E6083E1" w14:textId="335AD76B" w:rsidR="005A0496" w:rsidRDefault="005A0496" w:rsidP="005A0496">
      <w:pPr>
        <w:pStyle w:val="Default"/>
        <w:ind w:left="720" w:hanging="720"/>
        <w:rPr>
          <w:ins w:id="500" w:author="Domagalski, Joseph L" w:date="2020-03-16T12:43:00Z"/>
          <w:rFonts w:asciiTheme="minorHAnsi" w:hAnsiTheme="minorHAnsi" w:cstheme="minorBidi"/>
          <w:color w:val="auto"/>
        </w:rPr>
      </w:pPr>
      <w:proofErr w:type="spellStart"/>
      <w:r w:rsidRPr="005A0496">
        <w:rPr>
          <w:rFonts w:asciiTheme="minorHAnsi" w:hAnsiTheme="minorHAnsi" w:cstheme="minorBidi"/>
          <w:color w:val="auto"/>
        </w:rPr>
        <w:t>Jassby</w:t>
      </w:r>
      <w:proofErr w:type="spellEnd"/>
      <w:r w:rsidR="009030D0">
        <w:rPr>
          <w:rFonts w:asciiTheme="minorHAnsi" w:hAnsiTheme="minorHAnsi" w:cstheme="minorBidi"/>
          <w:color w:val="auto"/>
        </w:rPr>
        <w:t xml:space="preserve"> </w:t>
      </w:r>
      <w:r w:rsidRPr="005A0496">
        <w:rPr>
          <w:rFonts w:asciiTheme="minorHAnsi" w:hAnsiTheme="minorHAnsi" w:cstheme="minorBidi"/>
          <w:color w:val="auto"/>
        </w:rPr>
        <w:t>AD</w:t>
      </w:r>
      <w:r w:rsidR="009030D0">
        <w:rPr>
          <w:rFonts w:asciiTheme="minorHAnsi" w:hAnsiTheme="minorHAnsi" w:cstheme="minorBidi"/>
          <w:color w:val="auto"/>
        </w:rPr>
        <w:t xml:space="preserve">, </w:t>
      </w:r>
      <w:proofErr w:type="spellStart"/>
      <w:r w:rsidRPr="005A0496">
        <w:rPr>
          <w:rFonts w:asciiTheme="minorHAnsi" w:hAnsiTheme="minorHAnsi" w:cstheme="minorBidi"/>
          <w:color w:val="auto"/>
        </w:rPr>
        <w:t>Cloern</w:t>
      </w:r>
      <w:proofErr w:type="spellEnd"/>
      <w:r w:rsidR="009030D0">
        <w:rPr>
          <w:rFonts w:asciiTheme="minorHAnsi" w:hAnsiTheme="minorHAnsi" w:cstheme="minorBidi"/>
          <w:color w:val="auto"/>
        </w:rPr>
        <w:t xml:space="preserve"> </w:t>
      </w:r>
      <w:r w:rsidR="00432C6B" w:rsidRPr="005A0496">
        <w:rPr>
          <w:rFonts w:asciiTheme="minorHAnsi" w:hAnsiTheme="minorHAnsi" w:cstheme="minorBidi"/>
          <w:color w:val="auto"/>
        </w:rPr>
        <w:t>JE</w:t>
      </w:r>
      <w:r w:rsidRPr="005A0496">
        <w:rPr>
          <w:rFonts w:asciiTheme="minorHAnsi" w:hAnsiTheme="minorHAnsi" w:cstheme="minorBidi"/>
          <w:color w:val="auto"/>
        </w:rPr>
        <w:t xml:space="preserve"> 2000. Organic Matter Sources and</w:t>
      </w:r>
      <w:r w:rsidRPr="00432C6B">
        <w:rPr>
          <w:rFonts w:asciiTheme="minorHAnsi" w:hAnsiTheme="minorHAnsi" w:cstheme="minorBidi"/>
          <w:color w:val="auto"/>
        </w:rPr>
        <w:t xml:space="preserve"> </w:t>
      </w:r>
      <w:r w:rsidRPr="005A0496">
        <w:rPr>
          <w:rFonts w:asciiTheme="minorHAnsi" w:hAnsiTheme="minorHAnsi" w:cstheme="minorBidi"/>
          <w:color w:val="auto"/>
        </w:rPr>
        <w:t xml:space="preserve">Rehabilitation of the </w:t>
      </w:r>
      <w:r w:rsidRPr="00CF7B14">
        <w:rPr>
          <w:rFonts w:asciiTheme="minorHAnsi" w:hAnsiTheme="minorHAnsi" w:cstheme="minorBidi"/>
          <w:color w:val="auto"/>
        </w:rPr>
        <w:t>Sacramento-San Joaquin Delta (California, USA). Aquatic Conservation: Marine and Freshwater Ecosystems 10:323-352.</w:t>
      </w:r>
    </w:p>
    <w:p w14:paraId="77232500" w14:textId="3D952199" w:rsidR="009877E3" w:rsidRDefault="009877E3" w:rsidP="009877E3">
      <w:pPr>
        <w:pStyle w:val="Pa9"/>
        <w:ind w:left="720" w:hanging="720"/>
        <w:rPr>
          <w:ins w:id="501" w:author="Domagalski, Joseph L" w:date="2020-03-16T12:44:00Z"/>
          <w:rFonts w:asciiTheme="minorHAnsi" w:hAnsiTheme="minorHAnsi"/>
        </w:rPr>
      </w:pPr>
      <w:ins w:id="502" w:author="Domagalski, Joseph L" w:date="2020-03-16T12:43:00Z">
        <w:r w:rsidRPr="00E857CB">
          <w:rPr>
            <w:rFonts w:asciiTheme="minorHAnsi" w:hAnsiTheme="minorHAnsi"/>
          </w:rPr>
          <w:t>Kraus TEC, O’Donnell KO, Downing BD, Burau JR, Bergamaschi BA. 2017</w:t>
        </w:r>
        <w:r>
          <w:rPr>
            <w:rFonts w:asciiTheme="minorHAnsi" w:hAnsiTheme="minorHAnsi"/>
          </w:rPr>
          <w:t>.</w:t>
        </w:r>
        <w:r w:rsidRPr="00E857CB">
          <w:rPr>
            <w:rFonts w:asciiTheme="minorHAnsi" w:hAnsiTheme="minorHAnsi"/>
          </w:rPr>
          <w:t xml:space="preserve"> Using Paired In Situ High </w:t>
        </w:r>
        <w:r w:rsidRPr="003C1C6E">
          <w:rPr>
            <w:rFonts w:asciiTheme="minorHAnsi" w:hAnsiTheme="minorHAnsi"/>
          </w:rPr>
          <w:t>Frequency</w:t>
        </w:r>
        <w:r w:rsidRPr="00E857CB">
          <w:rPr>
            <w:rFonts w:asciiTheme="minorHAnsi" w:hAnsiTheme="minorHAnsi"/>
          </w:rPr>
          <w:t xml:space="preserve"> Nitrate Measurements to Better Understand Controls on Nitrate </w:t>
        </w:r>
        <w:r w:rsidRPr="00E857CB">
          <w:rPr>
            <w:rFonts w:asciiTheme="minorHAnsi" w:hAnsiTheme="minorHAnsi"/>
          </w:rPr>
          <w:lastRenderedPageBreak/>
          <w:t>Concentrations and Estimate Nitrification Rates in a Wastewater-Impacted River, Water Resources</w:t>
        </w:r>
        <w:r>
          <w:rPr>
            <w:rFonts w:asciiTheme="minorHAnsi" w:hAnsiTheme="minorHAnsi"/>
          </w:rPr>
          <w:t xml:space="preserve"> </w:t>
        </w:r>
        <w:r w:rsidRPr="00E857CB">
          <w:rPr>
            <w:rFonts w:asciiTheme="minorHAnsi" w:hAnsiTheme="minorHAnsi"/>
          </w:rPr>
          <w:t>Research</w:t>
        </w:r>
        <w:r>
          <w:rPr>
            <w:rFonts w:asciiTheme="minorHAnsi" w:hAnsiTheme="minorHAnsi"/>
          </w:rPr>
          <w:t>.</w:t>
        </w:r>
        <w:r w:rsidRPr="00E857CB">
          <w:rPr>
            <w:rFonts w:asciiTheme="minorHAnsi" w:hAnsiTheme="minorHAnsi"/>
          </w:rPr>
          <w:t xml:space="preserve"> 53, 8423–8442. </w:t>
        </w:r>
        <w:proofErr w:type="spellStart"/>
        <w:r>
          <w:rPr>
            <w:rFonts w:asciiTheme="minorHAnsi" w:hAnsiTheme="minorHAnsi"/>
          </w:rPr>
          <w:t>doi</w:t>
        </w:r>
        <w:proofErr w:type="spellEnd"/>
        <w:r>
          <w:rPr>
            <w:rFonts w:asciiTheme="minorHAnsi" w:hAnsiTheme="minorHAnsi"/>
          </w:rPr>
          <w:t xml:space="preserve">: </w:t>
        </w:r>
      </w:ins>
      <w:ins w:id="503" w:author="Domagalski, Joseph L" w:date="2020-03-16T12:44:00Z">
        <w:r>
          <w:rPr>
            <w:rFonts w:asciiTheme="minorHAnsi" w:hAnsiTheme="minorHAnsi"/>
          </w:rPr>
          <w:fldChar w:fldCharType="begin"/>
        </w:r>
        <w:r>
          <w:rPr>
            <w:rFonts w:asciiTheme="minorHAnsi" w:hAnsiTheme="minorHAnsi"/>
          </w:rPr>
          <w:instrText xml:space="preserve"> HYPERLINK "</w:instrText>
        </w:r>
      </w:ins>
      <w:ins w:id="504" w:author="Domagalski, Joseph L" w:date="2020-03-16T12:43:00Z">
        <w:r w:rsidRPr="00E857CB">
          <w:rPr>
            <w:rFonts w:asciiTheme="minorHAnsi" w:hAnsiTheme="minorHAnsi"/>
          </w:rPr>
          <w:instrText>http://doi.org/10.1002/2017WR020670</w:instrText>
        </w:r>
      </w:ins>
      <w:ins w:id="505" w:author="Domagalski, Joseph L" w:date="2020-03-16T12:44:00Z">
        <w:r>
          <w:rPr>
            <w:rFonts w:asciiTheme="minorHAnsi" w:hAnsiTheme="minorHAnsi"/>
          </w:rPr>
          <w:instrText xml:space="preserve">" </w:instrText>
        </w:r>
        <w:r>
          <w:rPr>
            <w:rFonts w:asciiTheme="minorHAnsi" w:hAnsiTheme="minorHAnsi"/>
          </w:rPr>
          <w:fldChar w:fldCharType="separate"/>
        </w:r>
      </w:ins>
      <w:ins w:id="506" w:author="Domagalski, Joseph L" w:date="2020-03-16T12:43:00Z">
        <w:r w:rsidRPr="00C33E56">
          <w:rPr>
            <w:rStyle w:val="Hyperlink"/>
            <w:rFonts w:asciiTheme="minorHAnsi" w:hAnsiTheme="minorHAnsi"/>
          </w:rPr>
          <w:t>http://doi.org/10.1002/2017WR020670</w:t>
        </w:r>
      </w:ins>
      <w:ins w:id="507" w:author="Domagalski, Joseph L" w:date="2020-03-16T12:44:00Z">
        <w:r>
          <w:rPr>
            <w:rFonts w:asciiTheme="minorHAnsi" w:hAnsiTheme="minorHAnsi"/>
          </w:rPr>
          <w:fldChar w:fldCharType="end"/>
        </w:r>
      </w:ins>
      <w:ins w:id="508" w:author="Domagalski, Joseph L" w:date="2020-03-16T12:43:00Z">
        <w:r w:rsidRPr="00E857CB">
          <w:rPr>
            <w:rFonts w:asciiTheme="minorHAnsi" w:hAnsiTheme="minorHAnsi"/>
          </w:rPr>
          <w:t>.</w:t>
        </w:r>
      </w:ins>
    </w:p>
    <w:p w14:paraId="1D72B903" w14:textId="77777777" w:rsidR="009877E3" w:rsidRPr="00E857CB" w:rsidRDefault="009877E3" w:rsidP="009877E3">
      <w:pPr>
        <w:pStyle w:val="Pa9"/>
        <w:ind w:left="720" w:hanging="720"/>
        <w:rPr>
          <w:moveTo w:id="509" w:author="Domagalski, Joseph L" w:date="2020-03-16T12:44:00Z"/>
          <w:rFonts w:asciiTheme="minorHAnsi" w:hAnsiTheme="minorHAnsi"/>
        </w:rPr>
      </w:pPr>
      <w:moveToRangeStart w:id="510" w:author="Domagalski, Joseph L" w:date="2020-03-16T12:44:00Z" w:name="move35255084"/>
      <w:moveTo w:id="511" w:author="Domagalski, Joseph L" w:date="2020-03-16T12:44:00Z">
        <w:r w:rsidRPr="00E857CB">
          <w:rPr>
            <w:rFonts w:asciiTheme="minorHAnsi" w:hAnsiTheme="minorHAnsi"/>
          </w:rPr>
          <w:t>Kraus TEC, O’Donnell KO, Downing BD, Burau JR, Bergamaschi BA. 2017</w:t>
        </w:r>
        <w:r>
          <w:rPr>
            <w:rFonts w:asciiTheme="minorHAnsi" w:hAnsiTheme="minorHAnsi"/>
          </w:rPr>
          <w:t>.</w:t>
        </w:r>
        <w:r w:rsidRPr="00E857CB">
          <w:rPr>
            <w:rFonts w:asciiTheme="minorHAnsi" w:hAnsiTheme="minorHAnsi"/>
          </w:rPr>
          <w:t xml:space="preserve"> Using Paired In Situ High </w:t>
        </w:r>
        <w:r w:rsidRPr="003C1C6E">
          <w:rPr>
            <w:rFonts w:asciiTheme="minorHAnsi" w:hAnsiTheme="minorHAnsi"/>
          </w:rPr>
          <w:t>Frequency</w:t>
        </w:r>
        <w:r w:rsidRPr="00E857CB">
          <w:rPr>
            <w:rFonts w:asciiTheme="minorHAnsi" w:hAnsiTheme="minorHAnsi"/>
          </w:rPr>
          <w:t xml:space="preserve"> Nitrate Measurements to Better Understand Controls on Nitrate Concentrations and Estimate Nitrification Rates in a Wastewater-Impacted River, Water Resources</w:t>
        </w:r>
        <w:r>
          <w:rPr>
            <w:rFonts w:asciiTheme="minorHAnsi" w:hAnsiTheme="minorHAnsi"/>
          </w:rPr>
          <w:t xml:space="preserve"> </w:t>
        </w:r>
        <w:r w:rsidRPr="00E857CB">
          <w:rPr>
            <w:rFonts w:asciiTheme="minorHAnsi" w:hAnsiTheme="minorHAnsi"/>
          </w:rPr>
          <w:t>Research</w:t>
        </w:r>
        <w:r>
          <w:rPr>
            <w:rFonts w:asciiTheme="minorHAnsi" w:hAnsiTheme="minorHAnsi"/>
          </w:rPr>
          <w:t>.</w:t>
        </w:r>
        <w:r w:rsidRPr="00E857CB">
          <w:rPr>
            <w:rFonts w:asciiTheme="minorHAnsi" w:hAnsiTheme="minorHAnsi"/>
          </w:rPr>
          <w:t xml:space="preserve"> 53, 8423–8442. </w:t>
        </w:r>
        <w:proofErr w:type="spellStart"/>
        <w:r>
          <w:rPr>
            <w:rFonts w:asciiTheme="minorHAnsi" w:hAnsiTheme="minorHAnsi"/>
          </w:rPr>
          <w:t>doi</w:t>
        </w:r>
        <w:proofErr w:type="spellEnd"/>
        <w:r>
          <w:rPr>
            <w:rFonts w:asciiTheme="minorHAnsi" w:hAnsiTheme="minorHAnsi"/>
          </w:rPr>
          <w:t xml:space="preserve">: </w:t>
        </w:r>
        <w:r w:rsidRPr="00E857CB">
          <w:rPr>
            <w:rFonts w:asciiTheme="minorHAnsi" w:hAnsiTheme="minorHAnsi"/>
          </w:rPr>
          <w:t>http://doi.org/10.1002/2017WR020670.</w:t>
        </w:r>
      </w:moveTo>
    </w:p>
    <w:moveToRangeEnd w:id="510"/>
    <w:p w14:paraId="04DAB03C" w14:textId="77777777" w:rsidR="009877E3" w:rsidRDefault="009877E3" w:rsidP="009877E3">
      <w:pPr>
        <w:pStyle w:val="Pa9"/>
        <w:ind w:left="720" w:hanging="720"/>
        <w:rPr>
          <w:ins w:id="512" w:author="Domagalski, Joseph L" w:date="2020-03-16T12:44:00Z"/>
          <w:rFonts w:asciiTheme="minorHAnsi" w:hAnsiTheme="minorHAnsi"/>
        </w:rPr>
      </w:pPr>
      <w:proofErr w:type="spellStart"/>
      <w:ins w:id="513" w:author="Domagalski, Joseph L" w:date="2020-03-16T12:44:00Z">
        <w:r w:rsidRPr="00DD0EA3">
          <w:rPr>
            <w:rFonts w:asciiTheme="minorHAnsi" w:hAnsiTheme="minorHAnsi"/>
          </w:rPr>
          <w:t>Kratzer</w:t>
        </w:r>
        <w:proofErr w:type="spellEnd"/>
        <w:r w:rsidRPr="00DD0EA3">
          <w:rPr>
            <w:rFonts w:asciiTheme="minorHAnsi" w:hAnsiTheme="minorHAnsi"/>
          </w:rPr>
          <w:t xml:space="preserve"> CR, Kent RH, Saleh DK, </w:t>
        </w:r>
        <w:proofErr w:type="spellStart"/>
        <w:r w:rsidRPr="00DD0EA3">
          <w:rPr>
            <w:rFonts w:asciiTheme="minorHAnsi" w:hAnsiTheme="minorHAnsi"/>
          </w:rPr>
          <w:t>Knifong</w:t>
        </w:r>
        <w:proofErr w:type="spellEnd"/>
        <w:r w:rsidRPr="00DD0EA3">
          <w:rPr>
            <w:rFonts w:asciiTheme="minorHAnsi" w:hAnsiTheme="minorHAnsi"/>
          </w:rPr>
          <w:t xml:space="preserve"> DL, </w:t>
        </w:r>
        <w:proofErr w:type="spellStart"/>
        <w:r w:rsidRPr="00DD0EA3">
          <w:rPr>
            <w:rFonts w:asciiTheme="minorHAnsi" w:hAnsiTheme="minorHAnsi"/>
          </w:rPr>
          <w:t>Dileanis</w:t>
        </w:r>
        <w:proofErr w:type="spellEnd"/>
        <w:r w:rsidRPr="00DD0EA3">
          <w:rPr>
            <w:rFonts w:asciiTheme="minorHAnsi" w:hAnsiTheme="minorHAnsi"/>
          </w:rPr>
          <w:t xml:space="preserve"> PD,</w:t>
        </w:r>
        <w:r>
          <w:rPr>
            <w:rFonts w:asciiTheme="minorHAnsi" w:hAnsiTheme="minorHAnsi"/>
          </w:rPr>
          <w:t xml:space="preserve"> </w:t>
        </w:r>
        <w:r w:rsidRPr="00DD0EA3">
          <w:rPr>
            <w:rFonts w:asciiTheme="minorHAnsi" w:hAnsiTheme="minorHAnsi"/>
          </w:rPr>
          <w:t>Orlando JL</w:t>
        </w:r>
        <w:r>
          <w:rPr>
            <w:rFonts w:asciiTheme="minorHAnsi" w:hAnsiTheme="minorHAnsi"/>
          </w:rPr>
          <w:t>.</w:t>
        </w:r>
        <w:r w:rsidRPr="00DD0EA3">
          <w:rPr>
            <w:rFonts w:asciiTheme="minorHAnsi" w:hAnsiTheme="minorHAnsi"/>
          </w:rPr>
          <w:t xml:space="preserve"> 2011</w:t>
        </w:r>
        <w:r>
          <w:rPr>
            <w:rFonts w:asciiTheme="minorHAnsi" w:hAnsiTheme="minorHAnsi"/>
          </w:rPr>
          <w:t>.</w:t>
        </w:r>
        <w:r w:rsidRPr="00DD0EA3">
          <w:rPr>
            <w:rFonts w:asciiTheme="minorHAnsi" w:hAnsiTheme="minorHAnsi"/>
          </w:rPr>
          <w:t xml:space="preserve"> Trends in nutrient concentrations, loads, and yields in streams in the Sacramento, San Joaquin, and Santa Ana Basins, California, </w:t>
        </w:r>
        <w:r w:rsidRPr="00432C6B">
          <w:rPr>
            <w:rFonts w:asciiTheme="minorHAnsi" w:hAnsiTheme="minorHAnsi"/>
          </w:rPr>
          <w:t>1975–2004: U.S. Geological Survey Scientific Investigations Report 2010-5228, 112 pp.</w:t>
        </w:r>
      </w:ins>
    </w:p>
    <w:p w14:paraId="24690103" w14:textId="77777777" w:rsidR="009877E3" w:rsidRPr="004C10B1" w:rsidRDefault="009877E3" w:rsidP="009877E3">
      <w:pPr>
        <w:pStyle w:val="Default"/>
        <w:ind w:left="720" w:hanging="720"/>
        <w:rPr>
          <w:moveTo w:id="514" w:author="Domagalski, Joseph L" w:date="2020-03-16T12:44:00Z"/>
          <w:rFonts w:asciiTheme="minorHAnsi" w:hAnsiTheme="minorHAnsi" w:cstheme="minorBidi"/>
          <w:sz w:val="22"/>
          <w:szCs w:val="22"/>
        </w:rPr>
      </w:pPr>
      <w:moveToRangeStart w:id="515" w:author="Domagalski, Joseph L" w:date="2020-03-16T12:44:00Z" w:name="move35255106"/>
      <w:proofErr w:type="spellStart"/>
      <w:moveTo w:id="516" w:author="Domagalski, Joseph L" w:date="2020-03-16T12:44:00Z">
        <w:r w:rsidRPr="00CF7B14">
          <w:rPr>
            <w:rFonts w:asciiTheme="minorHAnsi" w:hAnsiTheme="minorHAnsi" w:cstheme="minorBidi"/>
            <w:sz w:val="22"/>
            <w:szCs w:val="22"/>
          </w:rPr>
          <w:t>Krich</w:t>
        </w:r>
        <w:proofErr w:type="spellEnd"/>
        <w:r w:rsidRPr="00CF7B14">
          <w:rPr>
            <w:rFonts w:asciiTheme="minorHAnsi" w:hAnsiTheme="minorHAnsi" w:cstheme="minorBidi"/>
            <w:sz w:val="22"/>
            <w:szCs w:val="22"/>
          </w:rPr>
          <w:t>-Brinton</w:t>
        </w:r>
        <w:r>
          <w:rPr>
            <w:rFonts w:asciiTheme="minorHAnsi" w:hAnsiTheme="minorHAnsi" w:cstheme="minorBidi"/>
            <w:sz w:val="22"/>
            <w:szCs w:val="22"/>
          </w:rPr>
          <w:t xml:space="preserve"> </w:t>
        </w:r>
        <w:r w:rsidRPr="00CF7B14">
          <w:rPr>
            <w:rFonts w:asciiTheme="minorHAnsi" w:hAnsiTheme="minorHAnsi" w:cstheme="minorBidi"/>
            <w:sz w:val="22"/>
            <w:szCs w:val="22"/>
          </w:rPr>
          <w:t>A</w:t>
        </w:r>
        <w:r>
          <w:rPr>
            <w:rFonts w:asciiTheme="minorHAnsi" w:hAnsiTheme="minorHAnsi" w:cstheme="minorBidi"/>
            <w:sz w:val="22"/>
            <w:szCs w:val="22"/>
          </w:rPr>
          <w:t>,</w:t>
        </w:r>
        <w:r w:rsidRPr="00CF7B14">
          <w:rPr>
            <w:rFonts w:asciiTheme="minorHAnsi" w:hAnsiTheme="minorHAnsi" w:cstheme="minorBidi"/>
            <w:sz w:val="22"/>
            <w:szCs w:val="22"/>
          </w:rPr>
          <w:t xml:space="preserve"> Sager</w:t>
        </w:r>
        <w:r>
          <w:rPr>
            <w:rFonts w:asciiTheme="minorHAnsi" w:hAnsiTheme="minorHAnsi" w:cstheme="minorBidi"/>
            <w:sz w:val="22"/>
            <w:szCs w:val="22"/>
          </w:rPr>
          <w:t xml:space="preserve"> J</w:t>
        </w:r>
        <w:r w:rsidRPr="00CF7B14">
          <w:rPr>
            <w:rFonts w:asciiTheme="minorHAnsi" w:hAnsiTheme="minorHAnsi" w:cstheme="minorBidi"/>
            <w:sz w:val="22"/>
            <w:szCs w:val="22"/>
          </w:rPr>
          <w:t xml:space="preserve">, </w:t>
        </w:r>
        <w:proofErr w:type="spellStart"/>
        <w:r w:rsidRPr="00CF7B14">
          <w:rPr>
            <w:rFonts w:asciiTheme="minorHAnsi" w:hAnsiTheme="minorHAnsi" w:cstheme="minorBidi"/>
            <w:sz w:val="22"/>
            <w:szCs w:val="22"/>
          </w:rPr>
          <w:t>Trouchon</w:t>
        </w:r>
        <w:proofErr w:type="spellEnd"/>
        <w:r>
          <w:rPr>
            <w:rFonts w:asciiTheme="minorHAnsi" w:hAnsiTheme="minorHAnsi" w:cstheme="minorBidi"/>
            <w:sz w:val="22"/>
            <w:szCs w:val="22"/>
          </w:rPr>
          <w:t xml:space="preserve"> M</w:t>
        </w:r>
        <w:r w:rsidRPr="00CF7B14">
          <w:rPr>
            <w:rFonts w:asciiTheme="minorHAnsi" w:hAnsiTheme="minorHAnsi" w:cstheme="minorBidi"/>
            <w:sz w:val="22"/>
            <w:szCs w:val="22"/>
          </w:rPr>
          <w:t>, Warren</w:t>
        </w:r>
        <w:r>
          <w:rPr>
            <w:rFonts w:asciiTheme="minorHAnsi" w:hAnsiTheme="minorHAnsi" w:cstheme="minorBidi"/>
            <w:sz w:val="22"/>
            <w:szCs w:val="22"/>
          </w:rPr>
          <w:t xml:space="preserve"> R.</w:t>
        </w:r>
        <w:r w:rsidRPr="00CF7B14">
          <w:rPr>
            <w:rFonts w:asciiTheme="minorHAnsi" w:hAnsiTheme="minorHAnsi" w:cstheme="minorBidi"/>
            <w:sz w:val="22"/>
            <w:szCs w:val="22"/>
          </w:rPr>
          <w:t xml:space="preserve"> 2012. Technical Evaluation of a Variance</w:t>
        </w:r>
        <w:r w:rsidRPr="00CF7B14">
          <w:rPr>
            <w:b/>
            <w:bCs/>
          </w:rPr>
          <w:t xml:space="preserve"> </w:t>
        </w:r>
        <w:r w:rsidRPr="00CF7B14">
          <w:rPr>
            <w:rFonts w:asciiTheme="minorHAnsi" w:hAnsiTheme="minorHAnsi" w:cstheme="minorBidi"/>
            <w:sz w:val="22"/>
            <w:szCs w:val="22"/>
          </w:rPr>
          <w:t xml:space="preserve">Policy and Interim Salinity Program for the Central Valley Region. Larry Walker Associates, Memorandum. </w:t>
        </w:r>
        <w:r>
          <w:rPr>
            <w:rFonts w:asciiTheme="minorHAnsi" w:hAnsiTheme="minorHAnsi" w:cstheme="minorBidi"/>
            <w:sz w:val="22"/>
            <w:szCs w:val="22"/>
          </w:rPr>
          <w:t xml:space="preserve"> </w:t>
        </w:r>
        <w:r w:rsidRPr="009030D0">
          <w:rPr>
            <w:rFonts w:asciiTheme="minorHAnsi" w:hAnsiTheme="minorHAnsi" w:cstheme="minorBidi"/>
            <w:color w:val="auto"/>
          </w:rPr>
          <w:t>Available from:</w:t>
        </w:r>
        <w:r>
          <w:rPr>
            <w:rFonts w:asciiTheme="minorHAnsi" w:hAnsiTheme="minorHAnsi" w:cstheme="minorBidi"/>
            <w:color w:val="auto"/>
          </w:rPr>
          <w:t xml:space="preserve"> </w:t>
        </w:r>
        <w:r>
          <w:fldChar w:fldCharType="begin"/>
        </w:r>
        <w:r>
          <w:instrText xml:space="preserve"> HYPERLINK "https://www.waterboards.ca.gov/centralvalley/water_issues/basin_plans/variances/variance_LWA_2012.pdf" </w:instrText>
        </w:r>
        <w:r>
          <w:fldChar w:fldCharType="separate"/>
        </w:r>
        <w:r w:rsidRPr="0003653B">
          <w:rPr>
            <w:rStyle w:val="Hyperlink"/>
            <w:rFonts w:asciiTheme="minorHAnsi" w:hAnsiTheme="minorHAnsi" w:cstheme="minorBidi"/>
            <w:sz w:val="22"/>
            <w:szCs w:val="22"/>
          </w:rPr>
          <w:t>https://www.waterboards.ca.gov/centralvalley/water_issues/basin_plans/variances/variance_LWA_2012.pdf</w:t>
        </w:r>
        <w:r>
          <w:rPr>
            <w:rStyle w:val="Hyperlink"/>
            <w:rFonts w:asciiTheme="minorHAnsi" w:hAnsiTheme="minorHAnsi" w:cstheme="minorBidi"/>
            <w:sz w:val="22"/>
            <w:szCs w:val="22"/>
          </w:rPr>
          <w:fldChar w:fldCharType="end"/>
        </w:r>
      </w:moveTo>
    </w:p>
    <w:moveToRangeEnd w:id="515"/>
    <w:p w14:paraId="234A5ECA" w14:textId="0D73217E" w:rsidR="009877E3" w:rsidRPr="00CF7B14" w:rsidDel="00C70E81" w:rsidRDefault="009877E3" w:rsidP="005A0496">
      <w:pPr>
        <w:pStyle w:val="Default"/>
        <w:ind w:left="720" w:hanging="720"/>
        <w:rPr>
          <w:del w:id="517" w:author="Domagalski, Joseph L" w:date="2020-03-26T09:44:00Z"/>
          <w:rFonts w:asciiTheme="minorHAnsi" w:hAnsiTheme="minorHAnsi" w:cstheme="minorBidi"/>
          <w:color w:val="auto"/>
        </w:rPr>
      </w:pPr>
    </w:p>
    <w:p w14:paraId="44BDDC6B" w14:textId="14D89D44" w:rsidR="00185139" w:rsidRDefault="00CF7B14">
      <w:pPr>
        <w:ind w:left="720" w:hanging="720"/>
        <w:pPrChange w:id="518" w:author="Domagalski, Joseph L" w:date="2020-03-16T12:43:00Z">
          <w:pPr>
            <w:pStyle w:val="Pa9"/>
            <w:ind w:left="720" w:hanging="720"/>
          </w:pPr>
        </w:pPrChange>
      </w:pPr>
      <w:commentRangeStart w:id="519"/>
      <w:del w:id="520" w:author="Domagalski, Joseph L" w:date="2020-03-16T12:44:00Z">
        <w:r w:rsidRPr="00CF7B14" w:rsidDel="009877E3">
          <w:delText>Krich</w:delText>
        </w:r>
        <w:commentRangeEnd w:id="519"/>
        <w:r w:rsidR="002760BE" w:rsidDel="009877E3">
          <w:rPr>
            <w:rStyle w:val="CommentReference"/>
          </w:rPr>
          <w:commentReference w:id="519"/>
        </w:r>
        <w:r w:rsidRPr="00CF7B14" w:rsidDel="009877E3">
          <w:delText>-Brinton A</w:delText>
        </w:r>
        <w:r w:rsidR="00185139" w:rsidRPr="00DD0EA3" w:rsidDel="009877E3">
          <w:delText>Kratzer CR, Kent RH, Saleh DK, Knifong DL, Dileanis PD,</w:delText>
        </w:r>
        <w:r w:rsidR="00185139" w:rsidDel="009877E3">
          <w:delText xml:space="preserve"> </w:delText>
        </w:r>
        <w:r w:rsidR="00185139" w:rsidRPr="00DD0EA3" w:rsidDel="009877E3">
          <w:delText>Orlando JL</w:delText>
        </w:r>
        <w:r w:rsidR="00185139" w:rsidDel="009877E3">
          <w:delText>.</w:delText>
        </w:r>
        <w:r w:rsidR="00185139" w:rsidRPr="00DD0EA3" w:rsidDel="009877E3">
          <w:delText xml:space="preserve"> 2011</w:delText>
        </w:r>
        <w:r w:rsidR="00185139" w:rsidDel="009877E3">
          <w:delText>.</w:delText>
        </w:r>
        <w:r w:rsidR="00185139" w:rsidRPr="00DD0EA3" w:rsidDel="009877E3">
          <w:delText xml:space="preserve"> Trends in nutrient concentrations, loads, and yields in streams in the Sacramento, San Joaquin, and Santa Ana Basins, California, </w:delText>
        </w:r>
        <w:r w:rsidR="00185139" w:rsidRPr="00432C6B" w:rsidDel="009877E3">
          <w:delText>1975–2004: U.S. Geological Survey Scientific Investigations Report 2010-5228, 112 pp.</w:delText>
        </w:r>
      </w:del>
      <w:proofErr w:type="spellStart"/>
      <w:ins w:id="521" w:author="Domagalski, Joseph L" w:date="2020-03-16T12:42:00Z">
        <w:r w:rsidR="009877E3" w:rsidRPr="00CF7B14">
          <w:t>Krich</w:t>
        </w:r>
        <w:proofErr w:type="spellEnd"/>
        <w:r w:rsidR="009877E3" w:rsidRPr="00CF7B14">
          <w:t>-Brinton A. 2017.  Projected Nutrient Load Reductions to the Sacramento-San Joaquin Delta Associated with Changes at Four POTWs. Larry Walker Associates, Memorandum.</w:t>
        </w:r>
        <w:r w:rsidR="009877E3">
          <w:t xml:space="preserve"> </w:t>
        </w:r>
        <w:r w:rsidR="009877E3" w:rsidRPr="009030D0">
          <w:t>Availablefrom:</w:t>
        </w:r>
      </w:ins>
      <w:ins w:id="522" w:author="Domagalski, Joseph L" w:date="2020-03-16T12:43:00Z">
        <w:r w:rsidR="009877E3">
          <w:fldChar w:fldCharType="begin"/>
        </w:r>
        <w:r w:rsidR="009877E3">
          <w:instrText xml:space="preserve"> HYPERLINK "</w:instrText>
        </w:r>
      </w:ins>
      <w:ins w:id="523" w:author="Domagalski, Joseph L" w:date="2020-03-16T12:42:00Z">
        <w:r w:rsidR="009877E3" w:rsidRPr="009877E3">
          <w:rPr>
            <w:rPrChange w:id="524" w:author="Domagalski, Joseph L" w:date="2020-03-16T12:43:00Z">
              <w:rPr>
                <w:rStyle w:val="Hyperlink"/>
              </w:rPr>
            </w:rPrChange>
          </w:rPr>
          <w:instrText>https://www.waterboards.ca.gov/centralvalley/water_issues/delta_water_quality/delta_nutrient_research_plan/public_involvement_stag_meetings/2017_0417_massbal_memo.pdf</w:instrText>
        </w:r>
      </w:ins>
      <w:ins w:id="525" w:author="Domagalski, Joseph L" w:date="2020-03-16T12:43:00Z">
        <w:r w:rsidR="009877E3">
          <w:instrText xml:space="preserve">" </w:instrText>
        </w:r>
        <w:r w:rsidR="009877E3">
          <w:fldChar w:fldCharType="separate"/>
        </w:r>
      </w:ins>
      <w:ins w:id="526" w:author="Domagalski, Joseph L" w:date="2020-03-16T12:42:00Z">
        <w:r w:rsidR="009877E3" w:rsidRPr="009877E3">
          <w:rPr>
            <w:rStyle w:val="Hyperlink"/>
          </w:rPr>
          <w:t>https://www.waterboards.ca.gov/centralvalley/water_issues/delta_water_quality/delta_nutrient_research_plan/public_involvement_stag_meetings/2017_0417_massbal_memo.pdf</w:t>
        </w:r>
      </w:ins>
      <w:ins w:id="527" w:author="Domagalski, Joseph L" w:date="2020-03-16T12:43:00Z">
        <w:r w:rsidR="009877E3">
          <w:fldChar w:fldCharType="end"/>
        </w:r>
      </w:ins>
    </w:p>
    <w:p w14:paraId="42BDC0B3" w14:textId="14A29E07" w:rsidR="00185139" w:rsidRPr="00E857CB" w:rsidDel="009877E3" w:rsidRDefault="00185139" w:rsidP="00185139">
      <w:pPr>
        <w:pStyle w:val="Pa9"/>
        <w:ind w:left="720" w:hanging="720"/>
        <w:rPr>
          <w:moveFrom w:id="528" w:author="Domagalski, Joseph L" w:date="2020-03-16T12:44:00Z"/>
          <w:rFonts w:asciiTheme="minorHAnsi" w:hAnsiTheme="minorHAnsi"/>
        </w:rPr>
      </w:pPr>
      <w:moveFromRangeStart w:id="529" w:author="Domagalski, Joseph L" w:date="2020-03-16T12:44:00Z" w:name="move35255084"/>
      <w:moveFrom w:id="530" w:author="Domagalski, Joseph L" w:date="2020-03-16T12:44:00Z">
        <w:r w:rsidRPr="00E857CB" w:rsidDel="009877E3">
          <w:rPr>
            <w:rFonts w:asciiTheme="minorHAnsi" w:hAnsiTheme="minorHAnsi"/>
          </w:rPr>
          <w:t>Kraus TEC, O’Donnell KO, Downing BD, Burau JR, Bergamaschi BA. 2017</w:t>
        </w:r>
        <w:r w:rsidDel="009877E3">
          <w:rPr>
            <w:rFonts w:asciiTheme="minorHAnsi" w:hAnsiTheme="minorHAnsi"/>
          </w:rPr>
          <w:t>.</w:t>
        </w:r>
        <w:r w:rsidRPr="00E857CB" w:rsidDel="009877E3">
          <w:rPr>
            <w:rFonts w:asciiTheme="minorHAnsi" w:hAnsiTheme="minorHAnsi"/>
          </w:rPr>
          <w:t xml:space="preserve"> Using Paired In Situ High </w:t>
        </w:r>
        <w:r w:rsidRPr="003C1C6E" w:rsidDel="009877E3">
          <w:rPr>
            <w:rFonts w:asciiTheme="minorHAnsi" w:hAnsiTheme="minorHAnsi"/>
          </w:rPr>
          <w:t>Frequency</w:t>
        </w:r>
        <w:r w:rsidRPr="00E857CB" w:rsidDel="009877E3">
          <w:rPr>
            <w:rFonts w:asciiTheme="minorHAnsi" w:hAnsiTheme="minorHAnsi"/>
          </w:rPr>
          <w:t xml:space="preserve"> Nitrate Measurements to Better Understand Controls on Nitrate Concentrations and Estimate Nitrification Rates in a Wastewater-Impacted River, Water Resources</w:t>
        </w:r>
        <w:r w:rsidDel="009877E3">
          <w:rPr>
            <w:rFonts w:asciiTheme="minorHAnsi" w:hAnsiTheme="minorHAnsi"/>
          </w:rPr>
          <w:t xml:space="preserve"> </w:t>
        </w:r>
        <w:r w:rsidRPr="00E857CB" w:rsidDel="009877E3">
          <w:rPr>
            <w:rFonts w:asciiTheme="minorHAnsi" w:hAnsiTheme="minorHAnsi"/>
          </w:rPr>
          <w:t>Research</w:t>
        </w:r>
        <w:r w:rsidDel="009877E3">
          <w:rPr>
            <w:rFonts w:asciiTheme="minorHAnsi" w:hAnsiTheme="minorHAnsi"/>
          </w:rPr>
          <w:t>.</w:t>
        </w:r>
        <w:r w:rsidRPr="00E857CB" w:rsidDel="009877E3">
          <w:rPr>
            <w:rFonts w:asciiTheme="minorHAnsi" w:hAnsiTheme="minorHAnsi"/>
          </w:rPr>
          <w:t xml:space="preserve"> 53, 8423–8442. </w:t>
        </w:r>
        <w:r w:rsidDel="009877E3">
          <w:rPr>
            <w:rFonts w:asciiTheme="minorHAnsi" w:hAnsiTheme="minorHAnsi"/>
          </w:rPr>
          <w:t xml:space="preserve">doi: </w:t>
        </w:r>
        <w:r w:rsidRPr="00E857CB" w:rsidDel="009877E3">
          <w:rPr>
            <w:rFonts w:asciiTheme="minorHAnsi" w:hAnsiTheme="minorHAnsi"/>
          </w:rPr>
          <w:t>http://doi.org/10.1002/2017WR020670.</w:t>
        </w:r>
      </w:moveFrom>
    </w:p>
    <w:moveFromRangeEnd w:id="529"/>
    <w:p w14:paraId="411DCC07" w14:textId="11FBE321" w:rsidR="00CF7B14" w:rsidRPr="00CF7B14" w:rsidDel="009877E3" w:rsidRDefault="00CF7B14" w:rsidP="009877E3">
      <w:pPr>
        <w:ind w:left="720" w:hanging="720"/>
        <w:rPr>
          <w:del w:id="531" w:author="Domagalski, Joseph L" w:date="2020-03-16T12:42:00Z"/>
        </w:rPr>
      </w:pPr>
      <w:del w:id="532" w:author="Domagalski, Joseph L" w:date="2020-03-16T12:42:00Z">
        <w:r w:rsidRPr="00CF7B14" w:rsidDel="009877E3">
          <w:delText>. 2017.  Projected Nutrient Load Reductions to the Sacramento-San Joaquin Delta Associated with Changes at Four POTWs. Larry Walker Associates, Memorandum.</w:delText>
        </w:r>
        <w:r w:rsidR="009030D0" w:rsidDel="009877E3">
          <w:delText xml:space="preserve"> </w:delText>
        </w:r>
        <w:r w:rsidR="00BD346A" w:rsidRPr="009030D0" w:rsidDel="009877E3">
          <w:delText>Available from:</w:delText>
        </w:r>
      </w:del>
    </w:p>
    <w:p w14:paraId="2F28F5F2" w14:textId="5515FFE9" w:rsidR="00CF7B14" w:rsidRPr="00CF7B14" w:rsidDel="00C70E81" w:rsidRDefault="005C0648" w:rsidP="00CF7B14">
      <w:pPr>
        <w:ind w:left="720"/>
        <w:rPr>
          <w:del w:id="533" w:author="Domagalski, Joseph L" w:date="2020-03-26T09:44:00Z"/>
        </w:rPr>
      </w:pPr>
      <w:del w:id="534" w:author="Domagalski, Joseph L" w:date="2020-03-16T12:42:00Z">
        <w:r w:rsidDel="009877E3">
          <w:fldChar w:fldCharType="begin"/>
        </w:r>
        <w:r w:rsidRPr="00C70E81" w:rsidDel="009877E3">
          <w:rPr>
            <w:rPrChange w:id="535" w:author="Domagalski, Joseph L" w:date="2020-03-26T09:44:00Z">
              <w:rPr/>
            </w:rPrChange>
          </w:rPr>
          <w:delInstrText xml:space="preserve"> HYPERLINK "https://www.waterboards.ca.gov/centralvalley/water_issues/delta_water_quality/delta_nutrient_research_plan/public_involvement_stag_meetings/2017_0417_massbal_memo.pdf" </w:delInstrText>
        </w:r>
        <w:r w:rsidDel="009877E3">
          <w:fldChar w:fldCharType="separate"/>
        </w:r>
        <w:r w:rsidR="00CF7B14" w:rsidRPr="00CF7B14" w:rsidDel="009877E3">
          <w:rPr>
            <w:rStyle w:val="Hyperlink"/>
          </w:rPr>
          <w:delText>https://www.waterboards.ca.gov/centralvalley/water_issues/delta_water_quality/delta_nutrient_research_plan/public_involvement_stag_meetings/2017_0417_massbal_memo.pdf</w:delText>
        </w:r>
        <w:r w:rsidDel="009877E3">
          <w:rPr>
            <w:rStyle w:val="Hyperlink"/>
          </w:rPr>
          <w:fldChar w:fldCharType="end"/>
        </w:r>
      </w:del>
    </w:p>
    <w:p w14:paraId="2D1DD7C0" w14:textId="5C5E301F" w:rsidR="004C10B1" w:rsidRPr="004C10B1" w:rsidDel="009877E3" w:rsidRDefault="004C10B1" w:rsidP="00CF7B14">
      <w:pPr>
        <w:pStyle w:val="Default"/>
        <w:ind w:left="720" w:hanging="720"/>
        <w:rPr>
          <w:moveFrom w:id="536" w:author="Domagalski, Joseph L" w:date="2020-03-16T12:44:00Z"/>
          <w:rFonts w:asciiTheme="minorHAnsi" w:hAnsiTheme="minorHAnsi" w:cstheme="minorBidi"/>
          <w:sz w:val="22"/>
          <w:szCs w:val="22"/>
        </w:rPr>
      </w:pPr>
      <w:moveFromRangeStart w:id="537" w:author="Domagalski, Joseph L" w:date="2020-03-16T12:44:00Z" w:name="move35255106"/>
      <w:moveFrom w:id="538" w:author="Domagalski, Joseph L" w:date="2020-03-16T12:44:00Z">
        <w:r w:rsidRPr="00CF7B14" w:rsidDel="009877E3">
          <w:rPr>
            <w:rFonts w:asciiTheme="minorHAnsi" w:hAnsiTheme="minorHAnsi" w:cstheme="minorBidi"/>
            <w:sz w:val="22"/>
            <w:szCs w:val="22"/>
          </w:rPr>
          <w:t>Krich-Brinton</w:t>
        </w:r>
        <w:r w:rsidR="00BD346A" w:rsidDel="009877E3">
          <w:rPr>
            <w:rFonts w:asciiTheme="minorHAnsi" w:hAnsiTheme="minorHAnsi" w:cstheme="minorBidi"/>
            <w:sz w:val="22"/>
            <w:szCs w:val="22"/>
          </w:rPr>
          <w:t xml:space="preserve"> </w:t>
        </w:r>
        <w:r w:rsidRPr="00CF7B14" w:rsidDel="009877E3">
          <w:rPr>
            <w:rFonts w:asciiTheme="minorHAnsi" w:hAnsiTheme="minorHAnsi" w:cstheme="minorBidi"/>
            <w:sz w:val="22"/>
            <w:szCs w:val="22"/>
          </w:rPr>
          <w:t>A</w:t>
        </w:r>
        <w:r w:rsidR="00BD346A" w:rsidDel="009877E3">
          <w:rPr>
            <w:rFonts w:asciiTheme="minorHAnsi" w:hAnsiTheme="minorHAnsi" w:cstheme="minorBidi"/>
            <w:sz w:val="22"/>
            <w:szCs w:val="22"/>
          </w:rPr>
          <w:t>,</w:t>
        </w:r>
        <w:r w:rsidRPr="00CF7B14" w:rsidDel="009877E3">
          <w:rPr>
            <w:rFonts w:asciiTheme="minorHAnsi" w:hAnsiTheme="minorHAnsi" w:cstheme="minorBidi"/>
            <w:sz w:val="22"/>
            <w:szCs w:val="22"/>
          </w:rPr>
          <w:t xml:space="preserve"> Sager</w:t>
        </w:r>
        <w:r w:rsidR="00BD346A" w:rsidDel="009877E3">
          <w:rPr>
            <w:rFonts w:asciiTheme="minorHAnsi" w:hAnsiTheme="minorHAnsi" w:cstheme="minorBidi"/>
            <w:sz w:val="22"/>
            <w:szCs w:val="22"/>
          </w:rPr>
          <w:t xml:space="preserve"> J</w:t>
        </w:r>
        <w:r w:rsidRPr="00CF7B14" w:rsidDel="009877E3">
          <w:rPr>
            <w:rFonts w:asciiTheme="minorHAnsi" w:hAnsiTheme="minorHAnsi" w:cstheme="minorBidi"/>
            <w:sz w:val="22"/>
            <w:szCs w:val="22"/>
          </w:rPr>
          <w:t>, Trouchon</w:t>
        </w:r>
        <w:r w:rsidR="00BD346A" w:rsidDel="009877E3">
          <w:rPr>
            <w:rFonts w:asciiTheme="minorHAnsi" w:hAnsiTheme="minorHAnsi" w:cstheme="minorBidi"/>
            <w:sz w:val="22"/>
            <w:szCs w:val="22"/>
          </w:rPr>
          <w:t xml:space="preserve"> M</w:t>
        </w:r>
        <w:r w:rsidRPr="00CF7B14" w:rsidDel="009877E3">
          <w:rPr>
            <w:rFonts w:asciiTheme="minorHAnsi" w:hAnsiTheme="minorHAnsi" w:cstheme="minorBidi"/>
            <w:sz w:val="22"/>
            <w:szCs w:val="22"/>
          </w:rPr>
          <w:t>, Warren</w:t>
        </w:r>
        <w:r w:rsidR="00BD346A" w:rsidDel="009877E3">
          <w:rPr>
            <w:rFonts w:asciiTheme="minorHAnsi" w:hAnsiTheme="minorHAnsi" w:cstheme="minorBidi"/>
            <w:sz w:val="22"/>
            <w:szCs w:val="22"/>
          </w:rPr>
          <w:t xml:space="preserve"> R.</w:t>
        </w:r>
        <w:r w:rsidRPr="00CF7B14" w:rsidDel="009877E3">
          <w:rPr>
            <w:rFonts w:asciiTheme="minorHAnsi" w:hAnsiTheme="minorHAnsi" w:cstheme="minorBidi"/>
            <w:sz w:val="22"/>
            <w:szCs w:val="22"/>
          </w:rPr>
          <w:t xml:space="preserve"> 2012. Technical Evaluation of a Variance</w:t>
        </w:r>
        <w:r w:rsidRPr="00CF7B14" w:rsidDel="009877E3">
          <w:rPr>
            <w:b/>
            <w:bCs/>
          </w:rPr>
          <w:t xml:space="preserve"> </w:t>
        </w:r>
        <w:r w:rsidRPr="00CF7B14" w:rsidDel="009877E3">
          <w:rPr>
            <w:rFonts w:asciiTheme="minorHAnsi" w:hAnsiTheme="minorHAnsi" w:cstheme="minorBidi"/>
            <w:sz w:val="22"/>
            <w:szCs w:val="22"/>
          </w:rPr>
          <w:t xml:space="preserve">Policy and Interim Salinity Program for the Central Valley Region. Larry Walker Associates, Memorandum. </w:t>
        </w:r>
        <w:r w:rsidR="00BD346A" w:rsidDel="009877E3">
          <w:rPr>
            <w:rFonts w:asciiTheme="minorHAnsi" w:hAnsiTheme="minorHAnsi" w:cstheme="minorBidi"/>
            <w:sz w:val="22"/>
            <w:szCs w:val="22"/>
          </w:rPr>
          <w:t xml:space="preserve"> </w:t>
        </w:r>
        <w:r w:rsidR="00BD346A" w:rsidRPr="009030D0" w:rsidDel="009877E3">
          <w:rPr>
            <w:rFonts w:asciiTheme="minorHAnsi" w:hAnsiTheme="minorHAnsi" w:cstheme="minorBidi"/>
            <w:color w:val="auto"/>
          </w:rPr>
          <w:t>Available from:</w:t>
        </w:r>
        <w:r w:rsidR="00BD346A" w:rsidDel="009877E3">
          <w:rPr>
            <w:rFonts w:asciiTheme="minorHAnsi" w:hAnsiTheme="minorHAnsi" w:cstheme="minorBidi"/>
            <w:color w:val="auto"/>
          </w:rPr>
          <w:t xml:space="preserve"> </w:t>
        </w:r>
        <w:r w:rsidR="005C0648" w:rsidDel="009877E3">
          <w:fldChar w:fldCharType="begin"/>
        </w:r>
        <w:r w:rsidR="005C0648" w:rsidDel="009877E3">
          <w:instrText xml:space="preserve"> HYPERLINK "https://www.waterboards.ca.gov/centralvalley/water_issues/basin_plans/variances/variance_LWA_2012.pdf" </w:instrText>
        </w:r>
        <w:r w:rsidR="005C0648" w:rsidDel="009877E3">
          <w:fldChar w:fldCharType="separate"/>
        </w:r>
        <w:r w:rsidR="00BD346A" w:rsidRPr="0003653B" w:rsidDel="009877E3">
          <w:rPr>
            <w:rStyle w:val="Hyperlink"/>
            <w:rFonts w:asciiTheme="minorHAnsi" w:hAnsiTheme="minorHAnsi" w:cstheme="minorBidi"/>
            <w:sz w:val="22"/>
            <w:szCs w:val="22"/>
          </w:rPr>
          <w:t>https://www.waterboards.ca.gov/centralvalley/water_issues/basin_plans/variances/variance_LWA_2012.pdf</w:t>
        </w:r>
        <w:r w:rsidR="005C0648" w:rsidDel="009877E3">
          <w:rPr>
            <w:rStyle w:val="Hyperlink"/>
            <w:sz w:val="22"/>
            <w:szCs w:val="22"/>
          </w:rPr>
          <w:fldChar w:fldCharType="end"/>
        </w:r>
      </w:moveFrom>
    </w:p>
    <w:moveFromRangeEnd w:id="537"/>
    <w:p w14:paraId="1FC19DA0" w14:textId="26E06D17" w:rsidR="003C1C6E" w:rsidRDefault="00621C3A" w:rsidP="003D6299">
      <w:pPr>
        <w:pStyle w:val="Pa9"/>
        <w:ind w:left="720" w:hanging="720"/>
        <w:rPr>
          <w:ins w:id="539" w:author="Domagalski, Joseph L" w:date="2020-03-25T15:13:00Z"/>
          <w:rFonts w:asciiTheme="minorHAnsi" w:hAnsiTheme="minorHAnsi"/>
        </w:rPr>
      </w:pPr>
      <w:proofErr w:type="spellStart"/>
      <w:r w:rsidRPr="00E857CB">
        <w:rPr>
          <w:rFonts w:asciiTheme="minorHAnsi" w:hAnsiTheme="minorHAnsi"/>
        </w:rPr>
        <w:t>Luoma</w:t>
      </w:r>
      <w:proofErr w:type="spellEnd"/>
      <w:r w:rsidRPr="00E857CB">
        <w:rPr>
          <w:rFonts w:asciiTheme="minorHAnsi" w:hAnsiTheme="minorHAnsi"/>
        </w:rPr>
        <w:t xml:space="preserve"> SN, </w:t>
      </w:r>
      <w:proofErr w:type="spellStart"/>
      <w:r w:rsidRPr="00E857CB">
        <w:rPr>
          <w:rFonts w:asciiTheme="minorHAnsi" w:hAnsiTheme="minorHAnsi"/>
        </w:rPr>
        <w:t>Dahm</w:t>
      </w:r>
      <w:proofErr w:type="spellEnd"/>
      <w:r w:rsidRPr="00E857CB">
        <w:rPr>
          <w:rFonts w:asciiTheme="minorHAnsi" w:hAnsiTheme="minorHAnsi"/>
        </w:rPr>
        <w:t xml:space="preserve"> CN, Healy M, Moore JN. 2015</w:t>
      </w:r>
      <w:r w:rsidR="00BD346A">
        <w:rPr>
          <w:rFonts w:asciiTheme="minorHAnsi" w:hAnsiTheme="minorHAnsi"/>
        </w:rPr>
        <w:t>.</w:t>
      </w:r>
      <w:r w:rsidRPr="00E857CB">
        <w:rPr>
          <w:rFonts w:asciiTheme="minorHAnsi" w:hAnsiTheme="minorHAnsi"/>
        </w:rPr>
        <w:t xml:space="preserve"> Challenges Facing the Sacramento—San Joaquin Delta: Complex, Chaotic, or Simply </w:t>
      </w:r>
      <w:proofErr w:type="spellStart"/>
      <w:r w:rsidRPr="00E857CB">
        <w:rPr>
          <w:rFonts w:asciiTheme="minorHAnsi" w:hAnsiTheme="minorHAnsi"/>
        </w:rPr>
        <w:t>Cantakerous</w:t>
      </w:r>
      <w:proofErr w:type="spellEnd"/>
      <w:r w:rsidRPr="00E857CB">
        <w:rPr>
          <w:rFonts w:asciiTheme="minorHAnsi" w:hAnsiTheme="minorHAnsi"/>
        </w:rPr>
        <w:t>, San Francisco Estuary and Watershed Science</w:t>
      </w:r>
      <w:r w:rsidR="00BD346A">
        <w:rPr>
          <w:rFonts w:asciiTheme="minorHAnsi" w:hAnsiTheme="minorHAnsi"/>
        </w:rPr>
        <w:t xml:space="preserve">. </w:t>
      </w:r>
      <w:r w:rsidRPr="00E857CB">
        <w:rPr>
          <w:rFonts w:asciiTheme="minorHAnsi" w:hAnsiTheme="minorHAnsi"/>
        </w:rPr>
        <w:t>13</w:t>
      </w:r>
      <w:r w:rsidR="00BD346A">
        <w:rPr>
          <w:rFonts w:asciiTheme="minorHAnsi" w:hAnsiTheme="minorHAnsi"/>
        </w:rPr>
        <w:t>:</w:t>
      </w:r>
      <w:r w:rsidRPr="00E857CB">
        <w:rPr>
          <w:rFonts w:asciiTheme="minorHAnsi" w:hAnsiTheme="minorHAnsi"/>
        </w:rPr>
        <w:t xml:space="preserve"> 3 article 7</w:t>
      </w:r>
      <w:r w:rsidR="00546D35">
        <w:rPr>
          <w:rFonts w:asciiTheme="minorHAnsi" w:hAnsiTheme="minorHAnsi"/>
        </w:rPr>
        <w:t xml:space="preserve">. </w:t>
      </w:r>
      <w:proofErr w:type="spellStart"/>
      <w:r w:rsidRPr="00E857CB">
        <w:rPr>
          <w:rFonts w:asciiTheme="minorHAnsi" w:hAnsiTheme="minorHAnsi"/>
        </w:rPr>
        <w:t>doi</w:t>
      </w:r>
      <w:proofErr w:type="spellEnd"/>
      <w:r w:rsidRPr="00E857CB">
        <w:rPr>
          <w:rFonts w:asciiTheme="minorHAnsi" w:hAnsiTheme="minorHAnsi"/>
        </w:rPr>
        <w:t>:</w:t>
      </w:r>
      <w:r w:rsidR="00546D35">
        <w:rPr>
          <w:rFonts w:asciiTheme="minorHAnsi" w:hAnsiTheme="minorHAnsi"/>
        </w:rPr>
        <w:t xml:space="preserve"> </w:t>
      </w:r>
      <w:ins w:id="540" w:author="Domagalski, Joseph L" w:date="2020-03-19T11:55:00Z">
        <w:r w:rsidR="007F5004">
          <w:rPr>
            <w:rFonts w:asciiTheme="minorHAnsi" w:hAnsiTheme="minorHAnsi"/>
          </w:rPr>
          <w:fldChar w:fldCharType="begin"/>
        </w:r>
        <w:r w:rsidR="007F5004">
          <w:rPr>
            <w:rFonts w:asciiTheme="minorHAnsi" w:hAnsiTheme="minorHAnsi"/>
          </w:rPr>
          <w:instrText xml:space="preserve"> HYPERLINK "</w:instrText>
        </w:r>
      </w:ins>
      <w:r w:rsidR="007F5004" w:rsidRPr="00E857CB">
        <w:rPr>
          <w:rFonts w:asciiTheme="minorHAnsi" w:hAnsiTheme="minorHAnsi"/>
        </w:rPr>
        <w:instrText>http://doi.org/10.15447/sfews.2015v13iss3art7</w:instrText>
      </w:r>
      <w:ins w:id="541" w:author="Domagalski, Joseph L" w:date="2020-03-19T11:55:00Z">
        <w:r w:rsidR="007F5004">
          <w:rPr>
            <w:rFonts w:asciiTheme="minorHAnsi" w:hAnsiTheme="minorHAnsi"/>
          </w:rPr>
          <w:instrText xml:space="preserve">" </w:instrText>
        </w:r>
        <w:r w:rsidR="007F5004">
          <w:rPr>
            <w:rFonts w:asciiTheme="minorHAnsi" w:hAnsiTheme="minorHAnsi"/>
          </w:rPr>
          <w:fldChar w:fldCharType="separate"/>
        </w:r>
      </w:ins>
      <w:r w:rsidR="007F5004" w:rsidRPr="007F5004">
        <w:rPr>
          <w:rPrChange w:id="542" w:author="Domagalski, Joseph L" w:date="2020-03-19T11:56:00Z">
            <w:rPr>
              <w:rStyle w:val="Hyperlink"/>
              <w:rFonts w:asciiTheme="minorHAnsi" w:hAnsiTheme="minorHAnsi"/>
            </w:rPr>
          </w:rPrChange>
        </w:rPr>
        <w:t>http://doi.org/10.15447/sfews.2015v13iss3art7</w:t>
      </w:r>
      <w:ins w:id="543" w:author="Domagalski, Joseph L" w:date="2020-03-19T11:55:00Z">
        <w:r w:rsidR="007F5004">
          <w:rPr>
            <w:rFonts w:asciiTheme="minorHAnsi" w:hAnsiTheme="minorHAnsi"/>
          </w:rPr>
          <w:fldChar w:fldCharType="end"/>
        </w:r>
      </w:ins>
      <w:ins w:id="544" w:author="Domagalski, Joseph L" w:date="2020-03-25T15:13:00Z">
        <w:r w:rsidR="00C1614F">
          <w:rPr>
            <w:rFonts w:asciiTheme="minorHAnsi" w:hAnsiTheme="minorHAnsi"/>
          </w:rPr>
          <w:t>.</w:t>
        </w:r>
      </w:ins>
    </w:p>
    <w:p w14:paraId="0AC5E2BA" w14:textId="6497A51A" w:rsidR="00C1614F" w:rsidRPr="00C1614F" w:rsidRDefault="00C1614F" w:rsidP="00C1614F">
      <w:pPr>
        <w:pStyle w:val="Pa9"/>
        <w:ind w:left="720" w:hanging="720"/>
        <w:rPr>
          <w:ins w:id="545" w:author="Domagalski, Joseph L" w:date="2020-03-19T11:55:00Z"/>
          <w:rFonts w:asciiTheme="minorHAnsi" w:hAnsiTheme="minorHAnsi"/>
        </w:rPr>
      </w:pPr>
      <w:proofErr w:type="spellStart"/>
      <w:ins w:id="546" w:author="Domagalski, Joseph L" w:date="2020-03-25T15:13:00Z">
        <w:r w:rsidRPr="00C1614F">
          <w:rPr>
            <w:rFonts w:asciiTheme="minorHAnsi" w:hAnsiTheme="minorHAnsi"/>
          </w:rPr>
          <w:t>Maranger</w:t>
        </w:r>
        <w:proofErr w:type="spellEnd"/>
        <w:r w:rsidRPr="00C1614F">
          <w:rPr>
            <w:rFonts w:asciiTheme="minorHAnsi" w:hAnsiTheme="minorHAnsi"/>
          </w:rPr>
          <w:t xml:space="preserve">, R., Jones, S.E., </w:t>
        </w:r>
        <w:proofErr w:type="spellStart"/>
        <w:r w:rsidRPr="00C1614F">
          <w:rPr>
            <w:rFonts w:asciiTheme="minorHAnsi" w:hAnsiTheme="minorHAnsi"/>
          </w:rPr>
          <w:t>Cotner</w:t>
        </w:r>
        <w:proofErr w:type="spellEnd"/>
        <w:r w:rsidRPr="00C1614F">
          <w:rPr>
            <w:rFonts w:asciiTheme="minorHAnsi" w:hAnsiTheme="minorHAnsi"/>
          </w:rPr>
          <w:t>, J.B., 2018, Stoichiometry of carbon, nitrogen, and phosphorus through the freshwater pipe. Limnology and Oceanography Letters, 3: 89-101.</w:t>
        </w:r>
      </w:ins>
    </w:p>
    <w:p w14:paraId="2C6C0666" w14:textId="2FCEBA62" w:rsidR="007F5004" w:rsidRPr="007F5004" w:rsidRDefault="007F5004" w:rsidP="007F5004">
      <w:pPr>
        <w:pStyle w:val="Pa9"/>
        <w:ind w:left="720" w:hanging="720"/>
        <w:rPr>
          <w:rFonts w:asciiTheme="minorHAnsi" w:hAnsiTheme="minorHAnsi"/>
        </w:rPr>
      </w:pPr>
      <w:ins w:id="547" w:author="Domagalski, Joseph L" w:date="2020-03-19T11:55:00Z">
        <w:r w:rsidRPr="007F5004">
          <w:rPr>
            <w:rFonts w:asciiTheme="minorHAnsi" w:hAnsiTheme="minorHAnsi"/>
            <w:rPrChange w:id="548" w:author="Domagalski, Joseph L" w:date="2020-03-19T11:56:00Z">
              <w:rPr/>
            </w:rPrChange>
          </w:rPr>
          <w:t xml:space="preserve">Norgaard, R.B., </w:t>
        </w:r>
        <w:proofErr w:type="spellStart"/>
        <w:r w:rsidRPr="007F5004">
          <w:rPr>
            <w:rFonts w:asciiTheme="minorHAnsi" w:hAnsiTheme="minorHAnsi"/>
            <w:rPrChange w:id="549" w:author="Domagalski, Joseph L" w:date="2020-03-19T11:56:00Z">
              <w:rPr/>
            </w:rPrChange>
          </w:rPr>
          <w:t>Kallis</w:t>
        </w:r>
        <w:proofErr w:type="spellEnd"/>
        <w:r w:rsidRPr="007F5004">
          <w:rPr>
            <w:rFonts w:asciiTheme="minorHAnsi" w:hAnsiTheme="minorHAnsi"/>
            <w:rPrChange w:id="550" w:author="Domagalski, Joseph L" w:date="2020-03-19T11:56:00Z">
              <w:rPr/>
            </w:rPrChange>
          </w:rPr>
          <w:t xml:space="preserve">, G, </w:t>
        </w:r>
        <w:proofErr w:type="spellStart"/>
        <w:r w:rsidRPr="007F5004">
          <w:rPr>
            <w:rFonts w:asciiTheme="minorHAnsi" w:hAnsiTheme="minorHAnsi"/>
            <w:rPrChange w:id="551" w:author="Domagalski, Joseph L" w:date="2020-03-19T11:56:00Z">
              <w:rPr/>
            </w:rPrChange>
          </w:rPr>
          <w:t>Kipa</w:t>
        </w:r>
      </w:ins>
      <w:ins w:id="552" w:author="Domagalski, Joseph L" w:date="2020-03-19T11:56:00Z">
        <w:r w:rsidRPr="007F5004">
          <w:rPr>
            <w:rFonts w:asciiTheme="minorHAnsi" w:hAnsiTheme="minorHAnsi"/>
            <w:rPrChange w:id="553" w:author="Domagalski, Joseph L" w:date="2020-03-19T11:56:00Z">
              <w:rPr/>
            </w:rPrChange>
          </w:rPr>
          <w:t>rsky</w:t>
        </w:r>
        <w:proofErr w:type="spellEnd"/>
        <w:r w:rsidRPr="007F5004">
          <w:rPr>
            <w:rFonts w:asciiTheme="minorHAnsi" w:hAnsiTheme="minorHAnsi"/>
            <w:rPrChange w:id="554" w:author="Domagalski, Joseph L" w:date="2020-03-19T11:56:00Z">
              <w:rPr/>
            </w:rPrChange>
          </w:rPr>
          <w:t xml:space="preserve">, M., 2009, </w:t>
        </w:r>
        <w:r w:rsidRPr="007F5004">
          <w:rPr>
            <w:rFonts w:asciiTheme="minorHAnsi" w:hAnsiTheme="minorHAnsi"/>
            <w:rPrChange w:id="555" w:author="Domagalski, Joseph L" w:date="2020-03-19T11:56:00Z">
              <w:rPr>
                <w:rFonts w:ascii="Times New Roman" w:hAnsi="Times New Roman" w:cs="Times New Roman"/>
                <w:sz w:val="32"/>
                <w:szCs w:val="32"/>
              </w:rPr>
            </w:rPrChange>
          </w:rPr>
          <w:t xml:space="preserve">Collectively engaging complex socio-ecological </w:t>
        </w:r>
        <w:proofErr w:type="spellStart"/>
        <w:r w:rsidRPr="007F5004">
          <w:rPr>
            <w:rFonts w:asciiTheme="minorHAnsi" w:hAnsiTheme="minorHAnsi"/>
            <w:rPrChange w:id="556" w:author="Domagalski, Joseph L" w:date="2020-03-19T11:56:00Z">
              <w:rPr>
                <w:rFonts w:ascii="Times New Roman" w:hAnsi="Times New Roman" w:cs="Times New Roman"/>
                <w:sz w:val="32"/>
                <w:szCs w:val="32"/>
              </w:rPr>
            </w:rPrChange>
          </w:rPr>
          <w:t>systems:re-envisioning</w:t>
        </w:r>
        <w:proofErr w:type="spellEnd"/>
        <w:r w:rsidRPr="007F5004">
          <w:rPr>
            <w:rFonts w:asciiTheme="minorHAnsi" w:hAnsiTheme="minorHAnsi"/>
            <w:rPrChange w:id="557" w:author="Domagalski, Joseph L" w:date="2020-03-19T11:56:00Z">
              <w:rPr>
                <w:rFonts w:ascii="Times New Roman" w:hAnsi="Times New Roman" w:cs="Times New Roman"/>
                <w:sz w:val="32"/>
                <w:szCs w:val="32"/>
              </w:rPr>
            </w:rPrChange>
          </w:rPr>
          <w:t xml:space="preserve"> science, governance, and the California Delta</w:t>
        </w:r>
        <w:r>
          <w:rPr>
            <w:rFonts w:asciiTheme="minorHAnsi" w:hAnsiTheme="minorHAnsi"/>
          </w:rPr>
          <w:t xml:space="preserve">. </w:t>
        </w:r>
      </w:ins>
      <w:ins w:id="558" w:author="Domagalski, Joseph L" w:date="2020-03-19T11:57:00Z">
        <w:r w:rsidR="00E430B8">
          <w:rPr>
            <w:rFonts w:asciiTheme="minorHAnsi" w:hAnsiTheme="minorHAnsi"/>
          </w:rPr>
          <w:t xml:space="preserve">Environmental Science and Policy, 12:644-652. </w:t>
        </w:r>
      </w:ins>
      <w:ins w:id="559" w:author="Domagalski, Joseph L" w:date="2020-03-19T11:58:00Z">
        <w:r w:rsidR="00E430B8" w:rsidRPr="00E430B8">
          <w:rPr>
            <w:rFonts w:asciiTheme="minorHAnsi" w:hAnsiTheme="minorHAnsi"/>
            <w:rPrChange w:id="560" w:author="Domagalski, Joseph L" w:date="2020-03-19T11:58:00Z">
              <w:rPr>
                <w:rFonts w:ascii="Times New Roman" w:hAnsi="Times New Roman" w:cs="Times New Roman"/>
                <w:color w:val="000000"/>
                <w:sz w:val="15"/>
                <w:szCs w:val="15"/>
              </w:rPr>
            </w:rPrChange>
          </w:rPr>
          <w:t>doi:</w:t>
        </w:r>
        <w:r w:rsidR="00E430B8" w:rsidRPr="00E430B8">
          <w:rPr>
            <w:rFonts w:asciiTheme="minorHAnsi" w:hAnsiTheme="minorHAnsi"/>
            <w:rPrChange w:id="561" w:author="Domagalski, Joseph L" w:date="2020-03-19T11:58:00Z">
              <w:rPr>
                <w:rFonts w:ascii="Times New Roman" w:hAnsi="Times New Roman" w:cs="Times New Roman"/>
                <w:color w:val="000066"/>
                <w:sz w:val="15"/>
                <w:szCs w:val="15"/>
              </w:rPr>
            </w:rPrChange>
          </w:rPr>
          <w:t>10.1016/j.envsci.2008.10.004</w:t>
        </w:r>
      </w:ins>
    </w:p>
    <w:p w14:paraId="5467D601" w14:textId="6D2088C1" w:rsidR="00432C6B" w:rsidRDefault="00432C6B" w:rsidP="00432C6B">
      <w:pPr>
        <w:pStyle w:val="Default"/>
        <w:ind w:left="720" w:hanging="720"/>
        <w:rPr>
          <w:rFonts w:asciiTheme="minorHAnsi" w:hAnsiTheme="minorHAnsi" w:cstheme="minorBidi"/>
          <w:color w:val="auto"/>
        </w:rPr>
      </w:pPr>
      <w:r w:rsidRPr="00432C6B">
        <w:rPr>
          <w:rFonts w:asciiTheme="minorHAnsi" w:hAnsiTheme="minorHAnsi" w:cstheme="minorBidi"/>
          <w:color w:val="auto"/>
        </w:rPr>
        <w:t>Novick E</w:t>
      </w:r>
      <w:r w:rsidR="00546D35">
        <w:rPr>
          <w:rFonts w:asciiTheme="minorHAnsi" w:hAnsiTheme="minorHAnsi" w:cstheme="minorBidi"/>
          <w:color w:val="auto"/>
        </w:rPr>
        <w:t>,</w:t>
      </w:r>
      <w:r w:rsidRPr="00432C6B">
        <w:rPr>
          <w:rFonts w:asciiTheme="minorHAnsi" w:hAnsiTheme="minorHAnsi" w:cstheme="minorBidi"/>
          <w:color w:val="auto"/>
        </w:rPr>
        <w:t xml:space="preserve"> Holleman</w:t>
      </w:r>
      <w:r w:rsidR="00546D35">
        <w:rPr>
          <w:rFonts w:asciiTheme="minorHAnsi" w:hAnsiTheme="minorHAnsi" w:cstheme="minorBidi"/>
          <w:color w:val="auto"/>
        </w:rPr>
        <w:t xml:space="preserve"> R</w:t>
      </w:r>
      <w:r w:rsidRPr="00432C6B">
        <w:rPr>
          <w:rFonts w:asciiTheme="minorHAnsi" w:hAnsiTheme="minorHAnsi" w:cstheme="minorBidi"/>
          <w:color w:val="auto"/>
        </w:rPr>
        <w:t xml:space="preserve">, </w:t>
      </w:r>
      <w:proofErr w:type="spellStart"/>
      <w:r w:rsidRPr="00432C6B">
        <w:rPr>
          <w:rFonts w:asciiTheme="minorHAnsi" w:hAnsiTheme="minorHAnsi" w:cstheme="minorBidi"/>
          <w:color w:val="auto"/>
        </w:rPr>
        <w:t>Jabusch</w:t>
      </w:r>
      <w:proofErr w:type="spellEnd"/>
      <w:r w:rsidR="00546D35">
        <w:rPr>
          <w:rFonts w:asciiTheme="minorHAnsi" w:hAnsiTheme="minorHAnsi" w:cstheme="minorBidi"/>
          <w:color w:val="auto"/>
        </w:rPr>
        <w:t xml:space="preserve"> T</w:t>
      </w:r>
      <w:r w:rsidRPr="00432C6B">
        <w:rPr>
          <w:rFonts w:asciiTheme="minorHAnsi" w:hAnsiTheme="minorHAnsi" w:cstheme="minorBidi"/>
          <w:color w:val="auto"/>
        </w:rPr>
        <w:t>, Sun</w:t>
      </w:r>
      <w:r w:rsidR="00546D35">
        <w:rPr>
          <w:rFonts w:asciiTheme="minorHAnsi" w:hAnsiTheme="minorHAnsi" w:cstheme="minorBidi"/>
          <w:color w:val="auto"/>
        </w:rPr>
        <w:t xml:space="preserve"> J</w:t>
      </w:r>
      <w:r w:rsidRPr="00432C6B">
        <w:rPr>
          <w:rFonts w:asciiTheme="minorHAnsi" w:hAnsiTheme="minorHAnsi" w:cstheme="minorBidi"/>
          <w:color w:val="auto"/>
        </w:rPr>
        <w:t>, Trowbridge</w:t>
      </w:r>
      <w:r w:rsidR="00546D35">
        <w:rPr>
          <w:rFonts w:asciiTheme="minorHAnsi" w:hAnsiTheme="minorHAnsi" w:cstheme="minorBidi"/>
          <w:color w:val="auto"/>
        </w:rPr>
        <w:t xml:space="preserve"> P</w:t>
      </w:r>
      <w:r w:rsidRPr="00432C6B">
        <w:rPr>
          <w:rFonts w:asciiTheme="minorHAnsi" w:hAnsiTheme="minorHAnsi" w:cstheme="minorBidi"/>
          <w:color w:val="auto"/>
        </w:rPr>
        <w:t xml:space="preserve">, </w:t>
      </w:r>
      <w:proofErr w:type="spellStart"/>
      <w:r w:rsidRPr="00432C6B">
        <w:rPr>
          <w:rFonts w:asciiTheme="minorHAnsi" w:hAnsiTheme="minorHAnsi" w:cstheme="minorBidi"/>
          <w:color w:val="auto"/>
        </w:rPr>
        <w:t>Senn</w:t>
      </w:r>
      <w:proofErr w:type="spellEnd"/>
      <w:r w:rsidR="00546D35">
        <w:rPr>
          <w:rFonts w:asciiTheme="minorHAnsi" w:hAnsiTheme="minorHAnsi" w:cstheme="minorBidi"/>
          <w:color w:val="auto"/>
        </w:rPr>
        <w:t xml:space="preserve"> D</w:t>
      </w:r>
      <w:r w:rsidRPr="00432C6B">
        <w:rPr>
          <w:rFonts w:asciiTheme="minorHAnsi" w:hAnsiTheme="minorHAnsi" w:cstheme="minorBidi"/>
          <w:color w:val="auto"/>
        </w:rPr>
        <w:t>, Guerin</w:t>
      </w:r>
      <w:r w:rsidR="00546D35">
        <w:rPr>
          <w:rFonts w:asciiTheme="minorHAnsi" w:hAnsiTheme="minorHAnsi" w:cstheme="minorBidi"/>
          <w:color w:val="auto"/>
        </w:rPr>
        <w:t xml:space="preserve"> M</w:t>
      </w:r>
      <w:r w:rsidRPr="00432C6B">
        <w:rPr>
          <w:rFonts w:asciiTheme="minorHAnsi" w:hAnsiTheme="minorHAnsi" w:cstheme="minorBidi"/>
          <w:color w:val="auto"/>
        </w:rPr>
        <w:t>, Kendall</w:t>
      </w:r>
      <w:r w:rsidR="00546D35">
        <w:rPr>
          <w:rFonts w:asciiTheme="minorHAnsi" w:hAnsiTheme="minorHAnsi" w:cstheme="minorBidi"/>
          <w:color w:val="auto"/>
        </w:rPr>
        <w:t xml:space="preserve"> C</w:t>
      </w:r>
      <w:r w:rsidRPr="00432C6B">
        <w:rPr>
          <w:rFonts w:asciiTheme="minorHAnsi" w:hAnsiTheme="minorHAnsi" w:cstheme="minorBidi"/>
          <w:color w:val="auto"/>
        </w:rPr>
        <w:t>, Young</w:t>
      </w:r>
      <w:r w:rsidR="00546D35">
        <w:rPr>
          <w:rFonts w:asciiTheme="minorHAnsi" w:hAnsiTheme="minorHAnsi" w:cstheme="minorBidi"/>
          <w:color w:val="auto"/>
        </w:rPr>
        <w:t xml:space="preserve"> M,</w:t>
      </w:r>
      <w:r w:rsidRPr="00432C6B">
        <w:rPr>
          <w:rFonts w:asciiTheme="minorHAnsi" w:hAnsiTheme="minorHAnsi" w:cstheme="minorBidi"/>
          <w:color w:val="auto"/>
        </w:rPr>
        <w:t xml:space="preserve"> Peek</w:t>
      </w:r>
      <w:r w:rsidR="00546D35">
        <w:rPr>
          <w:rFonts w:asciiTheme="minorHAnsi" w:hAnsiTheme="minorHAnsi" w:cstheme="minorBidi"/>
          <w:color w:val="auto"/>
        </w:rPr>
        <w:t xml:space="preserve"> S.</w:t>
      </w:r>
      <w:r w:rsidRPr="00432C6B">
        <w:rPr>
          <w:rFonts w:asciiTheme="minorHAnsi" w:hAnsiTheme="minorHAnsi" w:cstheme="minorBidi"/>
          <w:color w:val="auto"/>
        </w:rPr>
        <w:t xml:space="preserve"> 2015</w:t>
      </w:r>
      <w:r w:rsidR="00546D35">
        <w:rPr>
          <w:rFonts w:asciiTheme="minorHAnsi" w:hAnsiTheme="minorHAnsi" w:cstheme="minorBidi"/>
          <w:color w:val="auto"/>
        </w:rPr>
        <w:t>.</w:t>
      </w:r>
      <w:r w:rsidRPr="00432C6B">
        <w:rPr>
          <w:rFonts w:asciiTheme="minorHAnsi" w:hAnsiTheme="minorHAnsi" w:cstheme="minorBidi"/>
          <w:color w:val="auto"/>
        </w:rPr>
        <w:t xml:space="preserve"> Characterizing and Quantifying Nutrient Sources, Sinks and Transformations in the Delta: Synthesis, Modeling and Recommendations for Monitoring, December 2015</w:t>
      </w:r>
      <w:r w:rsidR="00546D35">
        <w:rPr>
          <w:rFonts w:asciiTheme="minorHAnsi" w:hAnsiTheme="minorHAnsi" w:cstheme="minorBidi"/>
          <w:color w:val="auto"/>
        </w:rPr>
        <w:t>.</w:t>
      </w:r>
      <w:r w:rsidRPr="00432C6B">
        <w:rPr>
          <w:rFonts w:asciiTheme="minorHAnsi" w:hAnsiTheme="minorHAnsi" w:cstheme="minorBidi"/>
          <w:color w:val="auto"/>
        </w:rPr>
        <w:t xml:space="preserve"> San Francisco Estuary Institute.</w:t>
      </w:r>
    </w:p>
    <w:p w14:paraId="11F39B26" w14:textId="351D921B" w:rsidR="00FD79C8" w:rsidRDefault="00FD79C8" w:rsidP="00432C6B">
      <w:pPr>
        <w:pStyle w:val="Default"/>
        <w:ind w:left="720" w:hanging="720"/>
        <w:rPr>
          <w:rFonts w:asciiTheme="minorHAnsi" w:hAnsiTheme="minorHAnsi" w:cstheme="minorBidi"/>
          <w:color w:val="auto"/>
        </w:rPr>
      </w:pPr>
      <w:r>
        <w:rPr>
          <w:rFonts w:asciiTheme="minorHAnsi" w:hAnsiTheme="minorHAnsi" w:cstheme="minorBidi"/>
          <w:color w:val="auto"/>
        </w:rPr>
        <w:t>Parker</w:t>
      </w:r>
      <w:r w:rsidR="00546D35">
        <w:rPr>
          <w:rFonts w:asciiTheme="minorHAnsi" w:hAnsiTheme="minorHAnsi" w:cstheme="minorBidi"/>
          <w:color w:val="auto"/>
        </w:rPr>
        <w:t xml:space="preserve"> </w:t>
      </w:r>
      <w:r>
        <w:rPr>
          <w:rFonts w:asciiTheme="minorHAnsi" w:hAnsiTheme="minorHAnsi" w:cstheme="minorBidi"/>
          <w:color w:val="auto"/>
        </w:rPr>
        <w:t>AE, Dugdale</w:t>
      </w:r>
      <w:r w:rsidR="00546D35">
        <w:rPr>
          <w:rFonts w:asciiTheme="minorHAnsi" w:hAnsiTheme="minorHAnsi" w:cstheme="minorBidi"/>
          <w:color w:val="auto"/>
        </w:rPr>
        <w:t xml:space="preserve"> </w:t>
      </w:r>
      <w:r>
        <w:rPr>
          <w:rFonts w:asciiTheme="minorHAnsi" w:hAnsiTheme="minorHAnsi" w:cstheme="minorBidi"/>
          <w:color w:val="auto"/>
        </w:rPr>
        <w:t>RC, Wilkerson FP. 2012</w:t>
      </w:r>
      <w:r w:rsidR="00546D35">
        <w:rPr>
          <w:rFonts w:asciiTheme="minorHAnsi" w:hAnsiTheme="minorHAnsi" w:cstheme="minorBidi"/>
          <w:color w:val="auto"/>
        </w:rPr>
        <w:t>.</w:t>
      </w:r>
      <w:r>
        <w:rPr>
          <w:rFonts w:asciiTheme="minorHAnsi" w:hAnsiTheme="minorHAnsi" w:cstheme="minorBidi"/>
          <w:color w:val="auto"/>
        </w:rPr>
        <w:t xml:space="preserve"> Elevated ammonium concentrations from wastewater discharge depress primary productivity in the Sacramento River and the Northern San Francisco Estuary</w:t>
      </w:r>
      <w:r w:rsidR="00546D35">
        <w:rPr>
          <w:rFonts w:asciiTheme="minorHAnsi" w:hAnsiTheme="minorHAnsi" w:cstheme="minorBidi"/>
          <w:color w:val="auto"/>
        </w:rPr>
        <w:t>.</w:t>
      </w:r>
      <w:r>
        <w:rPr>
          <w:rFonts w:asciiTheme="minorHAnsi" w:hAnsiTheme="minorHAnsi" w:cstheme="minorBidi"/>
          <w:color w:val="auto"/>
        </w:rPr>
        <w:t xml:space="preserve"> Marine Pollution Bulletin</w:t>
      </w:r>
      <w:r w:rsidR="00546D35">
        <w:rPr>
          <w:rFonts w:asciiTheme="minorHAnsi" w:hAnsiTheme="minorHAnsi" w:cstheme="minorBidi"/>
          <w:color w:val="auto"/>
        </w:rPr>
        <w:t>.</w:t>
      </w:r>
      <w:r>
        <w:rPr>
          <w:rFonts w:asciiTheme="minorHAnsi" w:hAnsiTheme="minorHAnsi" w:cstheme="minorBidi"/>
          <w:color w:val="auto"/>
        </w:rPr>
        <w:t xml:space="preserve"> 64: 574-586.</w:t>
      </w:r>
    </w:p>
    <w:p w14:paraId="11404DCB" w14:textId="4D571209" w:rsidR="00873F58" w:rsidRDefault="00873F58" w:rsidP="00432C6B">
      <w:pPr>
        <w:pStyle w:val="Default"/>
        <w:ind w:left="720" w:hanging="720"/>
        <w:rPr>
          <w:rFonts w:asciiTheme="minorHAnsi" w:hAnsiTheme="minorHAnsi" w:cstheme="minorBidi"/>
          <w:color w:val="auto"/>
        </w:rPr>
      </w:pPr>
      <w:r>
        <w:rPr>
          <w:rFonts w:asciiTheme="minorHAnsi" w:hAnsiTheme="minorHAnsi" w:cstheme="minorBidi"/>
          <w:color w:val="auto"/>
        </w:rPr>
        <w:t xml:space="preserve">Pellerin BA, Bergamaschi BA, </w:t>
      </w:r>
      <w:proofErr w:type="spellStart"/>
      <w:r>
        <w:rPr>
          <w:rFonts w:asciiTheme="minorHAnsi" w:hAnsiTheme="minorHAnsi" w:cstheme="minorBidi"/>
          <w:color w:val="auto"/>
        </w:rPr>
        <w:t>Gilliom</w:t>
      </w:r>
      <w:proofErr w:type="spellEnd"/>
      <w:r>
        <w:rPr>
          <w:rFonts w:asciiTheme="minorHAnsi" w:hAnsiTheme="minorHAnsi" w:cstheme="minorBidi"/>
          <w:color w:val="auto"/>
        </w:rPr>
        <w:t xml:space="preserve"> RJ, Crawford CG, </w:t>
      </w:r>
      <w:proofErr w:type="spellStart"/>
      <w:r>
        <w:rPr>
          <w:rFonts w:asciiTheme="minorHAnsi" w:hAnsiTheme="minorHAnsi" w:cstheme="minorBidi"/>
          <w:color w:val="auto"/>
        </w:rPr>
        <w:t>Saraceno</w:t>
      </w:r>
      <w:proofErr w:type="spellEnd"/>
      <w:r>
        <w:rPr>
          <w:rFonts w:asciiTheme="minorHAnsi" w:hAnsiTheme="minorHAnsi" w:cstheme="minorBidi"/>
          <w:color w:val="auto"/>
        </w:rPr>
        <w:t xml:space="preserve"> J, Paul Frederick</w:t>
      </w:r>
      <w:r w:rsidR="00546D35">
        <w:rPr>
          <w:rFonts w:asciiTheme="minorHAnsi" w:hAnsiTheme="minorHAnsi" w:cstheme="minorBidi"/>
          <w:color w:val="auto"/>
        </w:rPr>
        <w:t xml:space="preserve"> </w:t>
      </w:r>
      <w:r>
        <w:rPr>
          <w:rFonts w:asciiTheme="minorHAnsi" w:hAnsiTheme="minorHAnsi" w:cstheme="minorBidi"/>
          <w:color w:val="auto"/>
        </w:rPr>
        <w:t>C, Downing, BD, Murphy JC. 2014</w:t>
      </w:r>
      <w:r w:rsidR="00546D35">
        <w:rPr>
          <w:rFonts w:asciiTheme="minorHAnsi" w:hAnsiTheme="minorHAnsi" w:cstheme="minorBidi"/>
          <w:color w:val="auto"/>
        </w:rPr>
        <w:t>.</w:t>
      </w:r>
      <w:r>
        <w:rPr>
          <w:rFonts w:asciiTheme="minorHAnsi" w:hAnsiTheme="minorHAnsi" w:cstheme="minorBidi"/>
          <w:color w:val="auto"/>
        </w:rPr>
        <w:t xml:space="preserve"> Mississippi River Nitrate Loads from High Frequency Sensor Measurements and Regression-Based Load Estimation, Environmental Science and Technology</w:t>
      </w:r>
      <w:r w:rsidR="00546D35">
        <w:rPr>
          <w:rFonts w:asciiTheme="minorHAnsi" w:hAnsiTheme="minorHAnsi" w:cstheme="minorBidi"/>
          <w:color w:val="auto"/>
        </w:rPr>
        <w:t>.</w:t>
      </w:r>
      <w:r>
        <w:rPr>
          <w:rFonts w:asciiTheme="minorHAnsi" w:hAnsiTheme="minorHAnsi" w:cstheme="minorBidi"/>
          <w:color w:val="auto"/>
        </w:rPr>
        <w:t xml:space="preserve"> 48:12612-12619</w:t>
      </w:r>
      <w:r w:rsidR="00546D35">
        <w:rPr>
          <w:rFonts w:asciiTheme="minorHAnsi" w:hAnsiTheme="minorHAnsi" w:cstheme="minorBidi"/>
          <w:color w:val="auto"/>
        </w:rPr>
        <w:t>.</w:t>
      </w:r>
      <w:r>
        <w:rPr>
          <w:rFonts w:asciiTheme="minorHAnsi" w:hAnsiTheme="minorHAnsi" w:cstheme="minorBidi"/>
          <w:color w:val="auto"/>
        </w:rPr>
        <w:t xml:space="preserve"> </w:t>
      </w:r>
      <w:proofErr w:type="spellStart"/>
      <w:r w:rsidR="00546D35">
        <w:rPr>
          <w:rFonts w:asciiTheme="minorHAnsi" w:hAnsiTheme="minorHAnsi"/>
        </w:rPr>
        <w:t>doi</w:t>
      </w:r>
      <w:proofErr w:type="spellEnd"/>
      <w:r w:rsidR="00546D35">
        <w:rPr>
          <w:rFonts w:asciiTheme="minorHAnsi" w:hAnsiTheme="minorHAnsi"/>
        </w:rPr>
        <w:t xml:space="preserve">: </w:t>
      </w:r>
      <w:r w:rsidR="00546D35" w:rsidRPr="00E857CB">
        <w:rPr>
          <w:rFonts w:asciiTheme="minorHAnsi" w:hAnsiTheme="minorHAnsi"/>
        </w:rPr>
        <w:t>https://</w:t>
      </w:r>
      <w:r w:rsidRPr="00E857CB">
        <w:rPr>
          <w:rFonts w:asciiTheme="minorHAnsi" w:hAnsiTheme="minorHAnsi" w:cstheme="minorBidi"/>
          <w:color w:val="auto"/>
        </w:rPr>
        <w:t>doi.org/10.1021/es504029c</w:t>
      </w:r>
      <w:r>
        <w:rPr>
          <w:rFonts w:asciiTheme="minorHAnsi" w:hAnsiTheme="minorHAnsi" w:cstheme="minorBidi"/>
          <w:color w:val="auto"/>
        </w:rPr>
        <w:t>.</w:t>
      </w:r>
    </w:p>
    <w:p w14:paraId="62EF2792" w14:textId="65E94BF6" w:rsidR="003D1C60" w:rsidRDefault="009632A8" w:rsidP="003D1C60">
      <w:pPr>
        <w:pStyle w:val="Default"/>
        <w:ind w:left="720" w:hanging="720"/>
        <w:rPr>
          <w:rFonts w:asciiTheme="minorHAnsi" w:hAnsiTheme="minorHAnsi" w:cstheme="minorBidi"/>
          <w:color w:val="auto"/>
        </w:rPr>
      </w:pPr>
      <w:r>
        <w:rPr>
          <w:rFonts w:asciiTheme="minorHAnsi" w:hAnsiTheme="minorHAnsi" w:cstheme="minorBidi"/>
          <w:color w:val="auto"/>
        </w:rPr>
        <w:t>Redfield AC</w:t>
      </w:r>
      <w:r w:rsidR="00546D35">
        <w:rPr>
          <w:rFonts w:asciiTheme="minorHAnsi" w:hAnsiTheme="minorHAnsi" w:cstheme="minorBidi"/>
          <w:color w:val="auto"/>
        </w:rPr>
        <w:t>.</w:t>
      </w:r>
      <w:r>
        <w:rPr>
          <w:rFonts w:asciiTheme="minorHAnsi" w:hAnsiTheme="minorHAnsi" w:cstheme="minorBidi"/>
          <w:color w:val="auto"/>
        </w:rPr>
        <w:t xml:space="preserve"> 1958</w:t>
      </w:r>
      <w:r w:rsidR="00546D35">
        <w:rPr>
          <w:rFonts w:asciiTheme="minorHAnsi" w:hAnsiTheme="minorHAnsi" w:cstheme="minorBidi"/>
          <w:color w:val="auto"/>
        </w:rPr>
        <w:t>.</w:t>
      </w:r>
      <w:r>
        <w:rPr>
          <w:rFonts w:asciiTheme="minorHAnsi" w:hAnsiTheme="minorHAnsi" w:cstheme="minorBidi"/>
          <w:color w:val="auto"/>
        </w:rPr>
        <w:t xml:space="preserve"> The Biological Control of Chemical Factors in the Environment</w:t>
      </w:r>
      <w:r w:rsidR="00546D35">
        <w:rPr>
          <w:rFonts w:asciiTheme="minorHAnsi" w:hAnsiTheme="minorHAnsi" w:cstheme="minorBidi"/>
          <w:color w:val="auto"/>
        </w:rPr>
        <w:t>.</w:t>
      </w:r>
      <w:r>
        <w:rPr>
          <w:rFonts w:asciiTheme="minorHAnsi" w:hAnsiTheme="minorHAnsi" w:cstheme="minorBidi"/>
          <w:color w:val="auto"/>
        </w:rPr>
        <w:t xml:space="preserve"> American Science, 46:205-221.</w:t>
      </w:r>
    </w:p>
    <w:p w14:paraId="70695C5E" w14:textId="66DB0B97" w:rsidR="00546D35" w:rsidRDefault="00B927C1" w:rsidP="00546D35">
      <w:pPr>
        <w:pStyle w:val="Default"/>
        <w:ind w:left="720" w:hanging="720"/>
        <w:rPr>
          <w:rFonts w:asciiTheme="minorHAnsi" w:hAnsiTheme="minorHAnsi" w:cstheme="minorBidi"/>
          <w:color w:val="auto"/>
        </w:rPr>
      </w:pPr>
      <w:r>
        <w:rPr>
          <w:rFonts w:asciiTheme="minorHAnsi" w:hAnsiTheme="minorHAnsi" w:cstheme="minorBidi"/>
          <w:color w:val="auto"/>
        </w:rPr>
        <w:t>Richey A, Robinson</w:t>
      </w:r>
      <w:r w:rsidR="00546D35">
        <w:rPr>
          <w:rFonts w:asciiTheme="minorHAnsi" w:hAnsiTheme="minorHAnsi" w:cstheme="minorBidi"/>
          <w:color w:val="auto"/>
        </w:rPr>
        <w:t xml:space="preserve"> </w:t>
      </w:r>
      <w:r>
        <w:rPr>
          <w:rFonts w:asciiTheme="minorHAnsi" w:hAnsiTheme="minorHAnsi" w:cstheme="minorBidi"/>
          <w:color w:val="auto"/>
        </w:rPr>
        <w:t xml:space="preserve">A, </w:t>
      </w:r>
      <w:proofErr w:type="spellStart"/>
      <w:r>
        <w:rPr>
          <w:rFonts w:asciiTheme="minorHAnsi" w:hAnsiTheme="minorHAnsi" w:cstheme="minorBidi"/>
          <w:color w:val="auto"/>
        </w:rPr>
        <w:t>Senn</w:t>
      </w:r>
      <w:proofErr w:type="spellEnd"/>
      <w:r>
        <w:rPr>
          <w:rFonts w:asciiTheme="minorHAnsi" w:hAnsiTheme="minorHAnsi" w:cstheme="minorBidi"/>
          <w:color w:val="auto"/>
        </w:rPr>
        <w:t xml:space="preserve"> D. 2018</w:t>
      </w:r>
      <w:r w:rsidR="00546D35">
        <w:rPr>
          <w:rFonts w:asciiTheme="minorHAnsi" w:hAnsiTheme="minorHAnsi" w:cstheme="minorBidi"/>
          <w:color w:val="auto"/>
        </w:rPr>
        <w:t>.</w:t>
      </w:r>
      <w:r>
        <w:rPr>
          <w:rFonts w:asciiTheme="minorHAnsi" w:hAnsiTheme="minorHAnsi" w:cstheme="minorBidi"/>
          <w:color w:val="auto"/>
        </w:rPr>
        <w:t xml:space="preserve"> </w:t>
      </w:r>
      <w:r w:rsidR="00807E0A">
        <w:rPr>
          <w:rFonts w:asciiTheme="minorHAnsi" w:hAnsiTheme="minorHAnsi" w:cstheme="minorBidi"/>
          <w:color w:val="auto"/>
        </w:rPr>
        <w:t>Operation</w:t>
      </w:r>
      <w:r>
        <w:rPr>
          <w:rFonts w:asciiTheme="minorHAnsi" w:hAnsiTheme="minorHAnsi" w:cstheme="minorBidi"/>
          <w:color w:val="auto"/>
        </w:rPr>
        <w:t xml:space="preserve"> Baseline Science and Monitoring Needs—A memorandum summarizing the outcomes of a stakeholder workshop and surveys. </w:t>
      </w:r>
      <w:r w:rsidR="00546D35" w:rsidRPr="009030D0">
        <w:rPr>
          <w:rFonts w:asciiTheme="minorHAnsi" w:hAnsiTheme="minorHAnsi" w:cstheme="minorBidi"/>
          <w:color w:val="auto"/>
        </w:rPr>
        <w:t>Available from:</w:t>
      </w:r>
      <w:r w:rsidR="00546D35">
        <w:rPr>
          <w:rFonts w:asciiTheme="minorHAnsi" w:hAnsiTheme="minorHAnsi" w:cstheme="minorBidi"/>
          <w:color w:val="auto"/>
        </w:rPr>
        <w:t xml:space="preserve"> </w:t>
      </w:r>
      <w:hyperlink r:id="rId38" w:history="1">
        <w:r w:rsidR="003D6299" w:rsidRPr="0003653B">
          <w:rPr>
            <w:rStyle w:val="Hyperlink"/>
            <w:rFonts w:asciiTheme="minorHAnsi" w:hAnsiTheme="minorHAnsi" w:cstheme="minorBidi"/>
          </w:rPr>
          <w:t>https://sfbaynutrients.sfei.org/sites/default/files/final_regional_san_workshop_memo_10.03.2018.pdf</w:t>
        </w:r>
      </w:hyperlink>
    </w:p>
    <w:p w14:paraId="4F8365D4" w14:textId="0BCBF60F" w:rsidR="005A0496" w:rsidRPr="00546D35" w:rsidRDefault="005A0496" w:rsidP="00546D35">
      <w:pPr>
        <w:pStyle w:val="Default"/>
        <w:ind w:left="720" w:hanging="720"/>
        <w:rPr>
          <w:rFonts w:asciiTheme="minorHAnsi" w:hAnsiTheme="minorHAnsi" w:cstheme="minorBidi"/>
          <w:color w:val="auto"/>
        </w:rPr>
      </w:pPr>
      <w:r w:rsidRPr="005A0496">
        <w:rPr>
          <w:rFonts w:asciiTheme="minorHAnsi" w:hAnsiTheme="minorHAnsi"/>
        </w:rPr>
        <w:t>Preston SD, Alexander</w:t>
      </w:r>
      <w:r w:rsidR="00546D35">
        <w:rPr>
          <w:rFonts w:asciiTheme="minorHAnsi" w:hAnsiTheme="minorHAnsi"/>
        </w:rPr>
        <w:t xml:space="preserve"> </w:t>
      </w:r>
      <w:r w:rsidR="00546D35" w:rsidRPr="005A0496">
        <w:rPr>
          <w:rFonts w:asciiTheme="minorHAnsi" w:hAnsiTheme="minorHAnsi"/>
        </w:rPr>
        <w:t>RB</w:t>
      </w:r>
      <w:r w:rsidRPr="005A0496">
        <w:rPr>
          <w:rFonts w:asciiTheme="minorHAnsi" w:hAnsiTheme="minorHAnsi"/>
        </w:rPr>
        <w:t>, Schwarz</w:t>
      </w:r>
      <w:r w:rsidR="00546D35">
        <w:rPr>
          <w:rFonts w:asciiTheme="minorHAnsi" w:hAnsiTheme="minorHAnsi"/>
        </w:rPr>
        <w:t xml:space="preserve"> </w:t>
      </w:r>
      <w:r w:rsidR="00546D35" w:rsidRPr="005A0496">
        <w:rPr>
          <w:rFonts w:asciiTheme="minorHAnsi" w:hAnsiTheme="minorHAnsi"/>
        </w:rPr>
        <w:t>GE</w:t>
      </w:r>
      <w:r w:rsidRPr="005A0496">
        <w:rPr>
          <w:rFonts w:asciiTheme="minorHAnsi" w:hAnsiTheme="minorHAnsi"/>
        </w:rPr>
        <w:t>,</w:t>
      </w:r>
      <w:r w:rsidR="00546D35">
        <w:rPr>
          <w:rFonts w:asciiTheme="minorHAnsi" w:hAnsiTheme="minorHAnsi"/>
        </w:rPr>
        <w:t xml:space="preserve"> </w:t>
      </w:r>
      <w:r w:rsidRPr="005A0496">
        <w:rPr>
          <w:rFonts w:asciiTheme="minorHAnsi" w:hAnsiTheme="minorHAnsi"/>
        </w:rPr>
        <w:t>Crawford</w:t>
      </w:r>
      <w:r w:rsidR="00546D35">
        <w:rPr>
          <w:rFonts w:asciiTheme="minorHAnsi" w:hAnsiTheme="minorHAnsi"/>
        </w:rPr>
        <w:t xml:space="preserve"> CG.</w:t>
      </w:r>
      <w:r w:rsidRPr="00432C6B">
        <w:rPr>
          <w:rFonts w:asciiTheme="minorHAnsi" w:hAnsiTheme="minorHAnsi"/>
        </w:rPr>
        <w:t xml:space="preserve"> </w:t>
      </w:r>
      <w:r w:rsidRPr="005A0496">
        <w:rPr>
          <w:rFonts w:asciiTheme="minorHAnsi" w:hAnsiTheme="minorHAnsi"/>
        </w:rPr>
        <w:t>2011a. Factors Affecting Stream Nutrient Loads: A Synthesis of</w:t>
      </w:r>
      <w:r w:rsidRPr="00432C6B">
        <w:rPr>
          <w:rFonts w:asciiTheme="minorHAnsi" w:hAnsiTheme="minorHAnsi"/>
        </w:rPr>
        <w:t xml:space="preserve"> </w:t>
      </w:r>
      <w:r w:rsidRPr="005A0496">
        <w:rPr>
          <w:rFonts w:asciiTheme="minorHAnsi" w:hAnsiTheme="minorHAnsi"/>
        </w:rPr>
        <w:t>Regional SPARROW Model Results for the Continental United</w:t>
      </w:r>
      <w:r w:rsidRPr="00432C6B">
        <w:rPr>
          <w:rFonts w:asciiTheme="minorHAnsi" w:hAnsiTheme="minorHAnsi"/>
        </w:rPr>
        <w:t xml:space="preserve"> </w:t>
      </w:r>
      <w:r w:rsidRPr="005A0496">
        <w:rPr>
          <w:rFonts w:asciiTheme="minorHAnsi" w:hAnsiTheme="minorHAnsi"/>
        </w:rPr>
        <w:t>States. Journal of the American Water Resources Association</w:t>
      </w:r>
      <w:r w:rsidRPr="00432C6B">
        <w:rPr>
          <w:rFonts w:asciiTheme="minorHAnsi" w:hAnsiTheme="minorHAnsi"/>
        </w:rPr>
        <w:t xml:space="preserve"> 47(5):891-915</w:t>
      </w:r>
      <w:r w:rsidR="00546D35">
        <w:rPr>
          <w:rFonts w:asciiTheme="minorHAnsi" w:hAnsiTheme="minorHAnsi"/>
        </w:rPr>
        <w:t>.</w:t>
      </w:r>
      <w:r w:rsidRPr="00432C6B">
        <w:rPr>
          <w:rFonts w:asciiTheme="minorHAnsi" w:hAnsiTheme="minorHAnsi"/>
        </w:rPr>
        <w:t xml:space="preserve"> </w:t>
      </w:r>
      <w:proofErr w:type="spellStart"/>
      <w:r w:rsidRPr="00432C6B">
        <w:rPr>
          <w:rFonts w:asciiTheme="minorHAnsi" w:hAnsiTheme="minorHAnsi"/>
        </w:rPr>
        <w:t>doi</w:t>
      </w:r>
      <w:proofErr w:type="spellEnd"/>
      <w:r w:rsidRPr="00432C6B">
        <w:rPr>
          <w:rFonts w:asciiTheme="minorHAnsi" w:hAnsiTheme="minorHAnsi"/>
        </w:rPr>
        <w:t xml:space="preserve">: </w:t>
      </w:r>
      <w:r w:rsidR="007A0272" w:rsidRPr="00E857CB">
        <w:rPr>
          <w:rFonts w:asciiTheme="minorHAnsi" w:hAnsiTheme="minorHAnsi"/>
        </w:rPr>
        <w:t>https://doi.org/</w:t>
      </w:r>
      <w:r w:rsidRPr="00432C6B">
        <w:rPr>
          <w:rFonts w:asciiTheme="minorHAnsi" w:hAnsiTheme="minorHAnsi"/>
        </w:rPr>
        <w:t>10.1111 ⁄ j.1752-1688.2011.00577.x.</w:t>
      </w:r>
    </w:p>
    <w:p w14:paraId="07655623" w14:textId="69099EC8" w:rsidR="005A0496" w:rsidRPr="005A0496" w:rsidRDefault="005A0496" w:rsidP="005A0496">
      <w:pPr>
        <w:pStyle w:val="Pa9"/>
        <w:ind w:left="720" w:hanging="720"/>
        <w:rPr>
          <w:rFonts w:asciiTheme="minorHAnsi" w:hAnsiTheme="minorHAnsi"/>
        </w:rPr>
      </w:pPr>
      <w:r w:rsidRPr="005A0496">
        <w:rPr>
          <w:rFonts w:asciiTheme="minorHAnsi" w:hAnsiTheme="minorHAnsi"/>
        </w:rPr>
        <w:t>Preston SD, Alexander</w:t>
      </w:r>
      <w:r w:rsidR="00546D35">
        <w:rPr>
          <w:rFonts w:asciiTheme="minorHAnsi" w:hAnsiTheme="minorHAnsi"/>
        </w:rPr>
        <w:t xml:space="preserve"> </w:t>
      </w:r>
      <w:r w:rsidR="00546D35" w:rsidRPr="005A0496">
        <w:rPr>
          <w:rFonts w:asciiTheme="minorHAnsi" w:hAnsiTheme="minorHAnsi"/>
        </w:rPr>
        <w:t>RB</w:t>
      </w:r>
      <w:r w:rsidRPr="005A0496">
        <w:rPr>
          <w:rFonts w:asciiTheme="minorHAnsi" w:hAnsiTheme="minorHAnsi"/>
        </w:rPr>
        <w:t>,</w:t>
      </w:r>
      <w:r w:rsidR="00546D35">
        <w:rPr>
          <w:rFonts w:asciiTheme="minorHAnsi" w:hAnsiTheme="minorHAnsi"/>
        </w:rPr>
        <w:t xml:space="preserve"> </w:t>
      </w:r>
      <w:r w:rsidRPr="005A0496">
        <w:rPr>
          <w:rFonts w:asciiTheme="minorHAnsi" w:hAnsiTheme="minorHAnsi"/>
        </w:rPr>
        <w:t>Woodside</w:t>
      </w:r>
      <w:r w:rsidR="00546D35">
        <w:rPr>
          <w:rFonts w:asciiTheme="minorHAnsi" w:hAnsiTheme="minorHAnsi"/>
        </w:rPr>
        <w:t xml:space="preserve"> MD</w:t>
      </w:r>
      <w:r w:rsidRPr="005A0496">
        <w:rPr>
          <w:rFonts w:asciiTheme="minorHAnsi" w:hAnsiTheme="minorHAnsi"/>
        </w:rPr>
        <w:t>,</w:t>
      </w:r>
      <w:r w:rsidR="00546D35">
        <w:rPr>
          <w:rFonts w:asciiTheme="minorHAnsi" w:hAnsiTheme="minorHAnsi"/>
        </w:rPr>
        <w:t xml:space="preserve"> </w:t>
      </w:r>
      <w:r w:rsidRPr="005A0496">
        <w:rPr>
          <w:rFonts w:asciiTheme="minorHAnsi" w:hAnsiTheme="minorHAnsi"/>
        </w:rPr>
        <w:t>Hamilton</w:t>
      </w:r>
      <w:r w:rsidR="00546D35">
        <w:rPr>
          <w:rFonts w:asciiTheme="minorHAnsi" w:hAnsiTheme="minorHAnsi"/>
        </w:rPr>
        <w:t xml:space="preserve"> PA.</w:t>
      </w:r>
      <w:r w:rsidRPr="00432C6B">
        <w:rPr>
          <w:rFonts w:asciiTheme="minorHAnsi" w:hAnsiTheme="minorHAnsi"/>
        </w:rPr>
        <w:t xml:space="preserve"> </w:t>
      </w:r>
      <w:r w:rsidRPr="005A0496">
        <w:rPr>
          <w:rFonts w:asciiTheme="minorHAnsi" w:hAnsiTheme="minorHAnsi"/>
        </w:rPr>
        <w:t>2009. SPARROW</w:t>
      </w:r>
      <w:r w:rsidRPr="00432C6B">
        <w:rPr>
          <w:rFonts w:asciiTheme="minorHAnsi" w:hAnsiTheme="minorHAnsi"/>
        </w:rPr>
        <w:t xml:space="preserve"> </w:t>
      </w:r>
      <w:r w:rsidRPr="005A0496">
        <w:rPr>
          <w:rFonts w:asciiTheme="minorHAnsi" w:hAnsiTheme="minorHAnsi"/>
        </w:rPr>
        <w:t>MODELING – Enhancing Understanding of</w:t>
      </w:r>
      <w:r w:rsidRPr="00432C6B">
        <w:rPr>
          <w:rFonts w:asciiTheme="minorHAnsi" w:hAnsiTheme="minorHAnsi"/>
        </w:rPr>
        <w:t xml:space="preserve"> </w:t>
      </w:r>
      <w:r w:rsidRPr="005A0496">
        <w:rPr>
          <w:rFonts w:asciiTheme="minorHAnsi" w:hAnsiTheme="minorHAnsi"/>
        </w:rPr>
        <w:t>the Nation’s Water Quality. U.S. Geological Survey Fact Sheet</w:t>
      </w:r>
      <w:r w:rsidRPr="00432C6B">
        <w:rPr>
          <w:rFonts w:asciiTheme="minorHAnsi" w:hAnsiTheme="minorHAnsi"/>
        </w:rPr>
        <w:t xml:space="preserve"> </w:t>
      </w:r>
      <w:r w:rsidRPr="005A0496">
        <w:rPr>
          <w:rFonts w:asciiTheme="minorHAnsi" w:hAnsiTheme="minorHAnsi"/>
        </w:rPr>
        <w:t>2009-3019</w:t>
      </w:r>
      <w:r w:rsidR="00546D35">
        <w:rPr>
          <w:rFonts w:asciiTheme="minorHAnsi" w:hAnsiTheme="minorHAnsi"/>
        </w:rPr>
        <w:t>.</w:t>
      </w:r>
      <w:r w:rsidRPr="005A0496">
        <w:rPr>
          <w:rFonts w:asciiTheme="minorHAnsi" w:hAnsiTheme="minorHAnsi"/>
        </w:rPr>
        <w:t xml:space="preserve"> 6 p.</w:t>
      </w:r>
      <w:r w:rsidR="00546D35">
        <w:rPr>
          <w:rFonts w:asciiTheme="minorHAnsi" w:hAnsiTheme="minorHAnsi"/>
        </w:rPr>
        <w:t xml:space="preserve"> </w:t>
      </w:r>
      <w:r w:rsidRPr="005A0496">
        <w:rPr>
          <w:rFonts w:asciiTheme="minorHAnsi" w:hAnsiTheme="minorHAnsi"/>
        </w:rPr>
        <w:t xml:space="preserve"> </w:t>
      </w:r>
      <w:r w:rsidR="00546D35" w:rsidRPr="009030D0">
        <w:rPr>
          <w:rFonts w:asciiTheme="minorHAnsi" w:hAnsiTheme="minorHAnsi"/>
        </w:rPr>
        <w:t>Available from:</w:t>
      </w:r>
      <w:r w:rsidR="00546D35">
        <w:rPr>
          <w:rFonts w:asciiTheme="minorHAnsi" w:hAnsiTheme="minorHAnsi"/>
        </w:rPr>
        <w:t xml:space="preserve"> </w:t>
      </w:r>
      <w:r w:rsidRPr="005A0496">
        <w:rPr>
          <w:rFonts w:asciiTheme="minorHAnsi" w:hAnsiTheme="minorHAnsi"/>
        </w:rPr>
        <w:t>http://pubs.usgs.gov/fs/2009/3019/</w:t>
      </w:r>
      <w:r w:rsidR="00546D35">
        <w:rPr>
          <w:rFonts w:asciiTheme="minorHAnsi" w:hAnsiTheme="minorHAnsi"/>
        </w:rPr>
        <w:t>.</w:t>
      </w:r>
    </w:p>
    <w:p w14:paraId="28266019" w14:textId="2AAB5041" w:rsidR="003D1C60" w:rsidRDefault="00432C6B" w:rsidP="003D1C60">
      <w:pPr>
        <w:pStyle w:val="Default"/>
        <w:ind w:left="720" w:hanging="720"/>
        <w:rPr>
          <w:rFonts w:asciiTheme="minorHAnsi" w:hAnsiTheme="minorHAnsi" w:cstheme="minorBidi"/>
          <w:color w:val="auto"/>
        </w:rPr>
      </w:pPr>
      <w:r w:rsidRPr="00432C6B">
        <w:rPr>
          <w:rFonts w:asciiTheme="minorHAnsi" w:hAnsiTheme="minorHAnsi" w:cstheme="minorBidi"/>
          <w:color w:val="auto"/>
        </w:rPr>
        <w:t>Saleh</w:t>
      </w:r>
      <w:r w:rsidR="00546D35">
        <w:rPr>
          <w:rFonts w:asciiTheme="minorHAnsi" w:hAnsiTheme="minorHAnsi" w:cstheme="minorBidi"/>
          <w:color w:val="auto"/>
        </w:rPr>
        <w:t xml:space="preserve"> D,</w:t>
      </w:r>
      <w:r w:rsidRPr="00432C6B">
        <w:rPr>
          <w:rFonts w:asciiTheme="minorHAnsi" w:hAnsiTheme="minorHAnsi" w:cstheme="minorBidi"/>
          <w:color w:val="auto"/>
        </w:rPr>
        <w:t xml:space="preserve"> Domagalski</w:t>
      </w:r>
      <w:r w:rsidR="00546D35">
        <w:rPr>
          <w:rFonts w:asciiTheme="minorHAnsi" w:hAnsiTheme="minorHAnsi" w:cstheme="minorBidi"/>
          <w:color w:val="auto"/>
        </w:rPr>
        <w:t xml:space="preserve"> J. </w:t>
      </w:r>
      <w:r w:rsidRPr="00432C6B">
        <w:rPr>
          <w:rFonts w:asciiTheme="minorHAnsi" w:hAnsiTheme="minorHAnsi" w:cstheme="minorBidi"/>
          <w:color w:val="auto"/>
        </w:rPr>
        <w:t xml:space="preserve">2015. SPARROW Modeling of Nitrogen Sources and Transport in Rivers and Streams of California and Adjacent States, U.S. Journal of the American Water Resources Association (JAWRA) 1-21. </w:t>
      </w:r>
      <w:proofErr w:type="spellStart"/>
      <w:r w:rsidR="00546D35">
        <w:rPr>
          <w:rFonts w:asciiTheme="minorHAnsi" w:hAnsiTheme="minorHAnsi" w:cstheme="minorBidi"/>
          <w:color w:val="auto"/>
        </w:rPr>
        <w:t>doi</w:t>
      </w:r>
      <w:proofErr w:type="spellEnd"/>
      <w:r w:rsidRPr="00432C6B">
        <w:rPr>
          <w:rFonts w:asciiTheme="minorHAnsi" w:hAnsiTheme="minorHAnsi" w:cstheme="minorBidi"/>
          <w:color w:val="auto"/>
        </w:rPr>
        <w:t xml:space="preserve">: </w:t>
      </w:r>
      <w:r w:rsidR="007A0272" w:rsidRPr="00E857CB">
        <w:rPr>
          <w:rFonts w:asciiTheme="minorHAnsi" w:hAnsiTheme="minorHAnsi"/>
        </w:rPr>
        <w:t>https://doi.org/</w:t>
      </w:r>
      <w:r w:rsidRPr="00432C6B">
        <w:rPr>
          <w:rFonts w:asciiTheme="minorHAnsi" w:hAnsiTheme="minorHAnsi" w:cstheme="minorBidi"/>
          <w:color w:val="auto"/>
        </w:rPr>
        <w:t xml:space="preserve">10.1111/1752-1688.12325. </w:t>
      </w:r>
    </w:p>
    <w:p w14:paraId="64780CA2" w14:textId="66BAC9FA" w:rsidR="00EE4254" w:rsidRDefault="003D1C60" w:rsidP="003D6299">
      <w:pPr>
        <w:pStyle w:val="Pa9"/>
        <w:ind w:left="720" w:hanging="720"/>
        <w:rPr>
          <w:rFonts w:asciiTheme="minorHAnsi" w:hAnsiTheme="minorHAnsi"/>
        </w:rPr>
      </w:pPr>
      <w:r w:rsidRPr="003D1C60">
        <w:rPr>
          <w:rFonts w:asciiTheme="minorHAnsi" w:hAnsiTheme="minorHAnsi"/>
        </w:rPr>
        <w:t>Saleh DK, Domagalski</w:t>
      </w:r>
      <w:r w:rsidR="00546D35">
        <w:rPr>
          <w:rFonts w:asciiTheme="minorHAnsi" w:hAnsiTheme="minorHAnsi"/>
        </w:rPr>
        <w:t xml:space="preserve"> JL</w:t>
      </w:r>
      <w:r w:rsidRPr="003D1C60">
        <w:rPr>
          <w:rFonts w:asciiTheme="minorHAnsi" w:hAnsiTheme="minorHAnsi"/>
        </w:rPr>
        <w:t xml:space="preserve">, </w:t>
      </w:r>
      <w:proofErr w:type="spellStart"/>
      <w:r w:rsidRPr="003D1C60">
        <w:rPr>
          <w:rFonts w:asciiTheme="minorHAnsi" w:hAnsiTheme="minorHAnsi"/>
        </w:rPr>
        <w:t>Kratzer</w:t>
      </w:r>
      <w:proofErr w:type="spellEnd"/>
      <w:r w:rsidR="007A0272">
        <w:rPr>
          <w:rFonts w:asciiTheme="minorHAnsi" w:hAnsiTheme="minorHAnsi"/>
        </w:rPr>
        <w:t xml:space="preserve"> CR</w:t>
      </w:r>
      <w:r w:rsidRPr="003D1C60">
        <w:rPr>
          <w:rFonts w:asciiTheme="minorHAnsi" w:hAnsiTheme="minorHAnsi"/>
        </w:rPr>
        <w:t xml:space="preserve">, </w:t>
      </w:r>
      <w:proofErr w:type="spellStart"/>
      <w:r w:rsidRPr="003D1C60">
        <w:rPr>
          <w:rFonts w:asciiTheme="minorHAnsi" w:hAnsiTheme="minorHAnsi"/>
        </w:rPr>
        <w:t>Knifong</w:t>
      </w:r>
      <w:proofErr w:type="spellEnd"/>
      <w:r w:rsidR="007A0272">
        <w:rPr>
          <w:rFonts w:asciiTheme="minorHAnsi" w:hAnsiTheme="minorHAnsi"/>
        </w:rPr>
        <w:t xml:space="preserve"> DL.</w:t>
      </w:r>
      <w:r w:rsidRPr="003D1C60">
        <w:rPr>
          <w:rFonts w:asciiTheme="minorHAnsi" w:hAnsiTheme="minorHAnsi"/>
        </w:rPr>
        <w:t xml:space="preserve"> 2003. Organic Carbon </w:t>
      </w:r>
      <w:r>
        <w:rPr>
          <w:rFonts w:asciiTheme="minorHAnsi" w:hAnsiTheme="minorHAnsi"/>
        </w:rPr>
        <w:t>T</w:t>
      </w:r>
      <w:r w:rsidRPr="003D1C60">
        <w:rPr>
          <w:rFonts w:asciiTheme="minorHAnsi" w:hAnsiTheme="minorHAnsi"/>
        </w:rPr>
        <w:t>rends, Loads, and Yields to the Sacramento-San Joaquin Delta, California, Water Years 1980 to 2000.</w:t>
      </w:r>
      <w:r w:rsidR="007A0272">
        <w:rPr>
          <w:rFonts w:asciiTheme="minorHAnsi" w:hAnsiTheme="minorHAnsi"/>
        </w:rPr>
        <w:t xml:space="preserve"> </w:t>
      </w:r>
      <w:r w:rsidR="007A0272" w:rsidRPr="00432C6B">
        <w:rPr>
          <w:rFonts w:asciiTheme="minorHAnsi" w:hAnsiTheme="minorHAnsi"/>
        </w:rPr>
        <w:t>U.S. Geological Survey Scientific Investigations Report 20</w:t>
      </w:r>
      <w:r w:rsidR="007A0272">
        <w:rPr>
          <w:rFonts w:asciiTheme="minorHAnsi" w:hAnsiTheme="minorHAnsi"/>
        </w:rPr>
        <w:t>03</w:t>
      </w:r>
      <w:r w:rsidR="007A0272" w:rsidRPr="00432C6B">
        <w:rPr>
          <w:rFonts w:asciiTheme="minorHAnsi" w:hAnsiTheme="minorHAnsi"/>
        </w:rPr>
        <w:t>-</w:t>
      </w:r>
      <w:r w:rsidR="007A0272">
        <w:rPr>
          <w:rFonts w:asciiTheme="minorHAnsi" w:hAnsiTheme="minorHAnsi"/>
        </w:rPr>
        <w:t>4070.</w:t>
      </w:r>
      <w:r w:rsidR="007A0272" w:rsidRPr="00432C6B">
        <w:rPr>
          <w:rFonts w:asciiTheme="minorHAnsi" w:hAnsiTheme="minorHAnsi"/>
        </w:rPr>
        <w:t xml:space="preserve"> </w:t>
      </w:r>
      <w:r w:rsidR="007A0272">
        <w:rPr>
          <w:rFonts w:asciiTheme="minorHAnsi" w:hAnsiTheme="minorHAnsi"/>
        </w:rPr>
        <w:t>77</w:t>
      </w:r>
      <w:r w:rsidR="007A0272" w:rsidRPr="00432C6B">
        <w:rPr>
          <w:rFonts w:asciiTheme="minorHAnsi" w:hAnsiTheme="minorHAnsi"/>
        </w:rPr>
        <w:t>p.</w:t>
      </w:r>
      <w:r w:rsidR="007A0272">
        <w:rPr>
          <w:rFonts w:asciiTheme="minorHAnsi" w:hAnsiTheme="minorHAnsi"/>
        </w:rPr>
        <w:t xml:space="preserve"> </w:t>
      </w:r>
      <w:proofErr w:type="spellStart"/>
      <w:r w:rsidR="007A0272">
        <w:rPr>
          <w:rFonts w:asciiTheme="minorHAnsi" w:hAnsiTheme="minorHAnsi"/>
        </w:rPr>
        <w:t>doi</w:t>
      </w:r>
      <w:proofErr w:type="spellEnd"/>
      <w:r w:rsidR="007A0272">
        <w:rPr>
          <w:rFonts w:asciiTheme="minorHAnsi" w:hAnsiTheme="minorHAnsi"/>
        </w:rPr>
        <w:t xml:space="preserve">: </w:t>
      </w:r>
      <w:hyperlink r:id="rId39" w:history="1">
        <w:r w:rsidR="003D6299" w:rsidRPr="003D6299">
          <w:rPr>
            <w:rStyle w:val="Hyperlink"/>
            <w:rFonts w:asciiTheme="minorHAnsi" w:hAnsiTheme="minorHAnsi"/>
            <w:lang w:val="en"/>
          </w:rPr>
          <w:t>https://doi.org/10.3133/wri20034070</w:t>
        </w:r>
      </w:hyperlink>
      <w:r w:rsidR="003D6299">
        <w:rPr>
          <w:rFonts w:asciiTheme="minorHAnsi" w:hAnsiTheme="minorHAnsi"/>
        </w:rPr>
        <w:t>.</w:t>
      </w:r>
    </w:p>
    <w:p w14:paraId="5C0F7EAD" w14:textId="585ACA67" w:rsidR="00EE4254" w:rsidRPr="003D1C60" w:rsidRDefault="00EE4254" w:rsidP="003D1C60">
      <w:pPr>
        <w:pStyle w:val="Pa9"/>
        <w:ind w:left="720" w:hanging="720"/>
        <w:rPr>
          <w:rFonts w:asciiTheme="minorHAnsi" w:hAnsiTheme="minorHAnsi"/>
        </w:rPr>
      </w:pPr>
      <w:r w:rsidRPr="003D1C60">
        <w:rPr>
          <w:rFonts w:asciiTheme="minorHAnsi" w:hAnsiTheme="minorHAnsi"/>
        </w:rPr>
        <w:t>Sauer</w:t>
      </w:r>
      <w:r w:rsidR="007A0272">
        <w:rPr>
          <w:rFonts w:asciiTheme="minorHAnsi" w:hAnsiTheme="minorHAnsi"/>
        </w:rPr>
        <w:t xml:space="preserve"> </w:t>
      </w:r>
      <w:r w:rsidRPr="003D1C60">
        <w:rPr>
          <w:rFonts w:asciiTheme="minorHAnsi" w:hAnsiTheme="minorHAnsi"/>
        </w:rPr>
        <w:t>VB</w:t>
      </w:r>
      <w:r w:rsidR="007A0272">
        <w:rPr>
          <w:rFonts w:asciiTheme="minorHAnsi" w:hAnsiTheme="minorHAnsi"/>
        </w:rPr>
        <w:t xml:space="preserve">, </w:t>
      </w:r>
      <w:r w:rsidRPr="003D1C60">
        <w:rPr>
          <w:rFonts w:asciiTheme="minorHAnsi" w:hAnsiTheme="minorHAnsi"/>
        </w:rPr>
        <w:t>Turnipseed</w:t>
      </w:r>
      <w:r w:rsidR="007A0272">
        <w:rPr>
          <w:rFonts w:asciiTheme="minorHAnsi" w:hAnsiTheme="minorHAnsi"/>
        </w:rPr>
        <w:t xml:space="preserve"> DP.</w:t>
      </w:r>
      <w:r w:rsidRPr="003D1C60">
        <w:rPr>
          <w:rFonts w:asciiTheme="minorHAnsi" w:hAnsiTheme="minorHAnsi"/>
        </w:rPr>
        <w:t xml:space="preserve"> 2010. Stage Measurement at Gaging Stations. U.S. Geological Survey Techniques and Methods Book 3, Chap. A7. 45 pp.</w:t>
      </w:r>
    </w:p>
    <w:p w14:paraId="1FB21E6A" w14:textId="45F354BD" w:rsidR="008B1007" w:rsidRPr="008B1007" w:rsidRDefault="008B1007" w:rsidP="003D1C60">
      <w:pPr>
        <w:pStyle w:val="Pa9"/>
        <w:ind w:left="720" w:hanging="720"/>
        <w:rPr>
          <w:rFonts w:asciiTheme="minorHAnsi" w:hAnsiTheme="minorHAnsi"/>
        </w:rPr>
      </w:pPr>
      <w:r w:rsidRPr="00E857CB">
        <w:rPr>
          <w:rFonts w:asciiTheme="minorHAnsi" w:hAnsiTheme="minorHAnsi"/>
        </w:rPr>
        <w:t>Schlegel</w:t>
      </w:r>
      <w:r w:rsidR="007A0272">
        <w:rPr>
          <w:rFonts w:asciiTheme="minorHAnsi" w:hAnsiTheme="minorHAnsi"/>
        </w:rPr>
        <w:t xml:space="preserve"> </w:t>
      </w:r>
      <w:r w:rsidRPr="00E857CB">
        <w:rPr>
          <w:rFonts w:asciiTheme="minorHAnsi" w:hAnsiTheme="minorHAnsi"/>
        </w:rPr>
        <w:t>B</w:t>
      </w:r>
      <w:r w:rsidR="007A0272">
        <w:rPr>
          <w:rFonts w:asciiTheme="minorHAnsi" w:hAnsiTheme="minorHAnsi"/>
        </w:rPr>
        <w:t>,</w:t>
      </w:r>
      <w:r w:rsidRPr="00E857CB">
        <w:rPr>
          <w:rFonts w:asciiTheme="minorHAnsi" w:hAnsiTheme="minorHAnsi"/>
        </w:rPr>
        <w:t xml:space="preserve"> Domagalski JL</w:t>
      </w:r>
      <w:r w:rsidR="007A0272">
        <w:rPr>
          <w:rFonts w:asciiTheme="minorHAnsi" w:hAnsiTheme="minorHAnsi"/>
        </w:rPr>
        <w:t>.</w:t>
      </w:r>
      <w:r w:rsidRPr="00E857CB">
        <w:rPr>
          <w:rFonts w:asciiTheme="minorHAnsi" w:hAnsiTheme="minorHAnsi"/>
        </w:rPr>
        <w:t xml:space="preserve"> 2015</w:t>
      </w:r>
      <w:r w:rsidR="007A0272">
        <w:rPr>
          <w:rFonts w:asciiTheme="minorHAnsi" w:hAnsiTheme="minorHAnsi"/>
        </w:rPr>
        <w:t>.</w:t>
      </w:r>
      <w:r w:rsidRPr="00E857CB">
        <w:rPr>
          <w:rFonts w:asciiTheme="minorHAnsi" w:hAnsiTheme="minorHAnsi"/>
        </w:rPr>
        <w:t xml:space="preserve"> Riverine Nutrient Trends in the Sacramento and San Joaquin Basins, California: A Comparison to State and Regional Water Quality Policies, </w:t>
      </w:r>
      <w:r>
        <w:rPr>
          <w:rFonts w:asciiTheme="minorHAnsi" w:hAnsiTheme="minorHAnsi"/>
        </w:rPr>
        <w:t>San Francisco Estuary and Watershed Science</w:t>
      </w:r>
      <w:r w:rsidR="007A0272">
        <w:rPr>
          <w:rFonts w:asciiTheme="minorHAnsi" w:hAnsiTheme="minorHAnsi"/>
        </w:rPr>
        <w:t xml:space="preserve">. </w:t>
      </w:r>
      <w:r>
        <w:rPr>
          <w:rFonts w:asciiTheme="minorHAnsi" w:hAnsiTheme="minorHAnsi"/>
        </w:rPr>
        <w:t>13</w:t>
      </w:r>
      <w:r w:rsidR="007A0272">
        <w:rPr>
          <w:rFonts w:asciiTheme="minorHAnsi" w:hAnsiTheme="minorHAnsi"/>
        </w:rPr>
        <w:t>:</w:t>
      </w:r>
      <w:r>
        <w:rPr>
          <w:rFonts w:asciiTheme="minorHAnsi" w:hAnsiTheme="minorHAnsi"/>
        </w:rPr>
        <w:t xml:space="preserve"> 4, Article 2.</w:t>
      </w:r>
    </w:p>
    <w:p w14:paraId="74B35301" w14:textId="77777777" w:rsidR="007A0272" w:rsidRDefault="00432C6B" w:rsidP="007A0272">
      <w:pPr>
        <w:pStyle w:val="Pa9"/>
        <w:ind w:left="720" w:hanging="720"/>
        <w:rPr>
          <w:rFonts w:asciiTheme="minorHAnsi" w:hAnsiTheme="minorHAnsi"/>
        </w:rPr>
      </w:pPr>
      <w:r w:rsidRPr="00432C6B">
        <w:rPr>
          <w:rFonts w:asciiTheme="minorHAnsi" w:hAnsiTheme="minorHAnsi"/>
        </w:rPr>
        <w:t>Schwarz GE</w:t>
      </w:r>
      <w:r w:rsidR="007A0272">
        <w:rPr>
          <w:rFonts w:asciiTheme="minorHAnsi" w:hAnsiTheme="minorHAnsi"/>
        </w:rPr>
        <w:t>,</w:t>
      </w:r>
      <w:r w:rsidRPr="00432C6B">
        <w:rPr>
          <w:rFonts w:asciiTheme="minorHAnsi" w:hAnsiTheme="minorHAnsi"/>
        </w:rPr>
        <w:t xml:space="preserve"> </w:t>
      </w:r>
      <w:proofErr w:type="spellStart"/>
      <w:r w:rsidRPr="00432C6B">
        <w:rPr>
          <w:rFonts w:asciiTheme="minorHAnsi" w:hAnsiTheme="minorHAnsi"/>
        </w:rPr>
        <w:t>Hoos</w:t>
      </w:r>
      <w:proofErr w:type="spellEnd"/>
      <w:r w:rsidR="007A0272">
        <w:rPr>
          <w:rFonts w:asciiTheme="minorHAnsi" w:hAnsiTheme="minorHAnsi"/>
        </w:rPr>
        <w:t xml:space="preserve"> AB</w:t>
      </w:r>
      <w:r w:rsidRPr="00432C6B">
        <w:rPr>
          <w:rFonts w:asciiTheme="minorHAnsi" w:hAnsiTheme="minorHAnsi"/>
        </w:rPr>
        <w:t>, Alexander</w:t>
      </w:r>
      <w:r w:rsidR="007A0272">
        <w:rPr>
          <w:rFonts w:asciiTheme="minorHAnsi" w:hAnsiTheme="minorHAnsi"/>
        </w:rPr>
        <w:t xml:space="preserve"> </w:t>
      </w:r>
      <w:r w:rsidR="007A0272" w:rsidRPr="00432C6B">
        <w:rPr>
          <w:rFonts w:asciiTheme="minorHAnsi" w:hAnsiTheme="minorHAnsi"/>
        </w:rPr>
        <w:t>RB</w:t>
      </w:r>
      <w:r w:rsidRPr="00432C6B">
        <w:rPr>
          <w:rFonts w:asciiTheme="minorHAnsi" w:hAnsiTheme="minorHAnsi"/>
        </w:rPr>
        <w:t>, Smith</w:t>
      </w:r>
      <w:r w:rsidR="007A0272">
        <w:rPr>
          <w:rFonts w:asciiTheme="minorHAnsi" w:hAnsiTheme="minorHAnsi"/>
        </w:rPr>
        <w:t xml:space="preserve"> RA.</w:t>
      </w:r>
      <w:r w:rsidRPr="00432C6B">
        <w:rPr>
          <w:rFonts w:asciiTheme="minorHAnsi" w:hAnsiTheme="minorHAnsi"/>
        </w:rPr>
        <w:t xml:space="preserve"> 2006. The SPARROW Surface Water-Quality Model—Theory, Applications and User Documentation. U.S. Geological Survey Techniques and Methods</w:t>
      </w:r>
      <w:r w:rsidR="007A0272">
        <w:rPr>
          <w:rFonts w:asciiTheme="minorHAnsi" w:hAnsiTheme="minorHAnsi"/>
        </w:rPr>
        <w:t>.</w:t>
      </w:r>
      <w:r w:rsidRPr="00432C6B">
        <w:rPr>
          <w:rFonts w:asciiTheme="minorHAnsi" w:hAnsiTheme="minorHAnsi"/>
        </w:rPr>
        <w:t xml:space="preserve"> book 6</w:t>
      </w:r>
      <w:r w:rsidR="007A0272">
        <w:rPr>
          <w:rFonts w:asciiTheme="minorHAnsi" w:hAnsiTheme="minorHAnsi"/>
        </w:rPr>
        <w:t>.</w:t>
      </w:r>
      <w:r w:rsidRPr="00432C6B">
        <w:rPr>
          <w:rFonts w:asciiTheme="minorHAnsi" w:hAnsiTheme="minorHAnsi"/>
        </w:rPr>
        <w:t xml:space="preserve"> chap. B3</w:t>
      </w:r>
      <w:r w:rsidR="007A0272">
        <w:rPr>
          <w:rFonts w:asciiTheme="minorHAnsi" w:hAnsiTheme="minorHAnsi"/>
        </w:rPr>
        <w:t>.</w:t>
      </w:r>
      <w:r w:rsidRPr="00432C6B">
        <w:rPr>
          <w:rFonts w:asciiTheme="minorHAnsi" w:hAnsiTheme="minorHAnsi"/>
        </w:rPr>
        <w:t xml:space="preserve"> 248 p. and CD-ROM.</w:t>
      </w:r>
    </w:p>
    <w:p w14:paraId="101AFDB2" w14:textId="05350C1D" w:rsidR="00432C6B" w:rsidRDefault="00432C6B" w:rsidP="007A0272">
      <w:pPr>
        <w:pStyle w:val="Pa9"/>
        <w:ind w:left="720" w:hanging="720"/>
        <w:rPr>
          <w:rFonts w:asciiTheme="minorHAnsi" w:hAnsiTheme="minorHAnsi"/>
        </w:rPr>
      </w:pPr>
      <w:r w:rsidRPr="00432C6B">
        <w:rPr>
          <w:rFonts w:asciiTheme="minorHAnsi" w:hAnsiTheme="minorHAnsi"/>
        </w:rPr>
        <w:t>Templin WE</w:t>
      </w:r>
      <w:r w:rsidR="007A0272">
        <w:rPr>
          <w:rFonts w:asciiTheme="minorHAnsi" w:hAnsiTheme="minorHAnsi"/>
        </w:rPr>
        <w:t xml:space="preserve">, </w:t>
      </w:r>
      <w:r w:rsidRPr="00432C6B">
        <w:rPr>
          <w:rFonts w:asciiTheme="minorHAnsi" w:hAnsiTheme="minorHAnsi"/>
        </w:rPr>
        <w:t>Cherry</w:t>
      </w:r>
      <w:r w:rsidR="007A0272">
        <w:rPr>
          <w:rFonts w:asciiTheme="minorHAnsi" w:hAnsiTheme="minorHAnsi"/>
        </w:rPr>
        <w:t xml:space="preserve"> DE.</w:t>
      </w:r>
      <w:r w:rsidRPr="00432C6B">
        <w:rPr>
          <w:rFonts w:asciiTheme="minorHAnsi" w:hAnsiTheme="minorHAnsi"/>
        </w:rPr>
        <w:t xml:space="preserve"> 1997. Drainage-Return, Surface-Water Withdrawal, and Land-Use Data for the Sacramento–San Joaquin Delta, with Emphasis on Twitchell Island, California. U.S. Geological Survey Open-File Report 97-350</w:t>
      </w:r>
      <w:r w:rsidR="007A0272">
        <w:rPr>
          <w:rFonts w:asciiTheme="minorHAnsi" w:hAnsiTheme="minorHAnsi"/>
        </w:rPr>
        <w:t xml:space="preserve">. </w:t>
      </w:r>
      <w:r w:rsidRPr="00432C6B">
        <w:rPr>
          <w:rFonts w:asciiTheme="minorHAnsi" w:hAnsiTheme="minorHAnsi"/>
        </w:rPr>
        <w:t>31 p.</w:t>
      </w:r>
    </w:p>
    <w:p w14:paraId="28F09018" w14:textId="78D5DD3F" w:rsidR="00EE4254" w:rsidRPr="003D1C60" w:rsidRDefault="00EE4254" w:rsidP="003D1C60">
      <w:pPr>
        <w:pStyle w:val="Pa9"/>
        <w:ind w:left="720" w:hanging="720"/>
        <w:rPr>
          <w:rFonts w:asciiTheme="minorHAnsi" w:hAnsiTheme="minorHAnsi"/>
        </w:rPr>
      </w:pPr>
      <w:r w:rsidRPr="00E857CB">
        <w:rPr>
          <w:rFonts w:asciiTheme="minorHAnsi" w:hAnsiTheme="minorHAnsi"/>
        </w:rPr>
        <w:t>Turnipseed DP</w:t>
      </w:r>
      <w:r w:rsidR="00EE16EF">
        <w:rPr>
          <w:rFonts w:asciiTheme="minorHAnsi" w:hAnsiTheme="minorHAnsi"/>
        </w:rPr>
        <w:t xml:space="preserve">, </w:t>
      </w:r>
      <w:r w:rsidRPr="00E857CB">
        <w:rPr>
          <w:rFonts w:asciiTheme="minorHAnsi" w:hAnsiTheme="minorHAnsi"/>
        </w:rPr>
        <w:t>Sauer</w:t>
      </w:r>
      <w:r w:rsidR="007A0272">
        <w:rPr>
          <w:rFonts w:asciiTheme="minorHAnsi" w:hAnsiTheme="minorHAnsi"/>
        </w:rPr>
        <w:t xml:space="preserve"> VB.</w:t>
      </w:r>
      <w:r w:rsidRPr="00E857CB">
        <w:rPr>
          <w:rFonts w:asciiTheme="minorHAnsi" w:hAnsiTheme="minorHAnsi"/>
        </w:rPr>
        <w:t xml:space="preserve"> 2010. Discharge Measurements at Gaging Stations. </w:t>
      </w:r>
      <w:r w:rsidR="00EE16EF" w:rsidRPr="00E857CB">
        <w:rPr>
          <w:rFonts w:asciiTheme="minorHAnsi" w:hAnsiTheme="minorHAnsi"/>
        </w:rPr>
        <w:t>Reston, VA</w:t>
      </w:r>
      <w:r w:rsidR="00EE16EF">
        <w:rPr>
          <w:rFonts w:asciiTheme="minorHAnsi" w:hAnsiTheme="minorHAnsi"/>
        </w:rPr>
        <w:t>.</w:t>
      </w:r>
      <w:r w:rsidRPr="00E857CB">
        <w:rPr>
          <w:rFonts w:asciiTheme="minorHAnsi" w:hAnsiTheme="minorHAnsi"/>
        </w:rPr>
        <w:t xml:space="preserve"> U.S. Geological Survey Techniques and Methods book 3, chap. A8. p. 87.  </w:t>
      </w:r>
    </w:p>
    <w:p w14:paraId="09FF4F3D" w14:textId="472B87E3" w:rsidR="00432C6B" w:rsidRDefault="00432C6B" w:rsidP="003D1C60">
      <w:pPr>
        <w:pStyle w:val="Pa9"/>
        <w:ind w:left="720" w:hanging="720"/>
        <w:rPr>
          <w:rFonts w:asciiTheme="minorHAnsi" w:hAnsiTheme="minorHAnsi"/>
        </w:rPr>
      </w:pPr>
      <w:r w:rsidRPr="00432C6B">
        <w:rPr>
          <w:rFonts w:asciiTheme="minorHAnsi" w:hAnsiTheme="minorHAnsi"/>
        </w:rPr>
        <w:t>Western Regional Climate Center</w:t>
      </w:r>
      <w:r w:rsidR="00EE16EF">
        <w:rPr>
          <w:rFonts w:asciiTheme="minorHAnsi" w:hAnsiTheme="minorHAnsi"/>
        </w:rPr>
        <w:t xml:space="preserve">. </w:t>
      </w:r>
      <w:r w:rsidR="00EE16EF" w:rsidRPr="009030D0">
        <w:rPr>
          <w:rFonts w:asciiTheme="minorHAnsi" w:hAnsiTheme="minorHAnsi"/>
        </w:rPr>
        <w:t>Available from:</w:t>
      </w:r>
      <w:r w:rsidR="00EE16EF">
        <w:rPr>
          <w:rFonts w:asciiTheme="minorHAnsi" w:hAnsiTheme="minorHAnsi"/>
        </w:rPr>
        <w:t xml:space="preserve"> </w:t>
      </w:r>
      <w:r w:rsidRPr="00432C6B">
        <w:rPr>
          <w:rFonts w:asciiTheme="minorHAnsi" w:hAnsiTheme="minorHAnsi"/>
        </w:rPr>
        <w:t xml:space="preserve"> </w:t>
      </w:r>
      <w:hyperlink r:id="rId40" w:history="1">
        <w:r w:rsidR="003D6299" w:rsidRPr="0003653B">
          <w:rPr>
            <w:rStyle w:val="Hyperlink"/>
            <w:rFonts w:asciiTheme="minorHAnsi" w:hAnsiTheme="minorHAnsi"/>
          </w:rPr>
          <w:t>https://www.wrcc.dri.edu/cg-bin/cliMONtpre.pl?ca7630</w:t>
        </w:r>
      </w:hyperlink>
    </w:p>
    <w:p w14:paraId="7659AAC3" w14:textId="24147CDB" w:rsidR="00EE16EF" w:rsidRDefault="006C42B0" w:rsidP="006C42B0">
      <w:pPr>
        <w:pStyle w:val="Pa9"/>
        <w:ind w:left="720" w:hanging="720"/>
        <w:rPr>
          <w:rFonts w:asciiTheme="minorHAnsi" w:hAnsiTheme="minorHAnsi"/>
        </w:rPr>
      </w:pPr>
      <w:r w:rsidRPr="006C42B0">
        <w:rPr>
          <w:rFonts w:asciiTheme="minorHAnsi" w:hAnsiTheme="minorHAnsi"/>
        </w:rPr>
        <w:t>Wise, D.R., 2019, Spatially referenced models of streamflow and nitrogen, phosphorus, and suspended-sediment loads in streams of the Pacific region of the United States: U.S. Geological Survey Scientific Investigations Report 2019-5112, 64 p., https://doi.org/10.3133/sir20195112.</w:t>
      </w:r>
    </w:p>
    <w:p w14:paraId="6A48EE89" w14:textId="00B3BAA7" w:rsidR="007A1166" w:rsidRPr="00DD0EA3" w:rsidRDefault="00432C6B" w:rsidP="003D1C60">
      <w:pPr>
        <w:pStyle w:val="Pa9"/>
        <w:rPr>
          <w:rFonts w:asciiTheme="minorHAnsi" w:hAnsiTheme="minorHAnsi"/>
        </w:rPr>
      </w:pPr>
      <w:r>
        <w:rPr>
          <w:rFonts w:asciiTheme="minorHAnsi" w:hAnsiTheme="minorHAnsi"/>
        </w:rPr>
        <w:t>Yost</w:t>
      </w:r>
      <w:r w:rsidR="00EE16EF">
        <w:rPr>
          <w:rFonts w:asciiTheme="minorHAnsi" w:hAnsiTheme="minorHAnsi"/>
        </w:rPr>
        <w:t xml:space="preserve">. </w:t>
      </w:r>
      <w:r w:rsidR="007A1166" w:rsidRPr="00DD0EA3">
        <w:rPr>
          <w:rFonts w:asciiTheme="minorHAnsi" w:hAnsiTheme="minorHAnsi"/>
        </w:rPr>
        <w:t>West Yost Associates</w:t>
      </w:r>
      <w:r w:rsidR="00EE16EF">
        <w:rPr>
          <w:rFonts w:asciiTheme="minorHAnsi" w:hAnsiTheme="minorHAnsi"/>
        </w:rPr>
        <w:t>.</w:t>
      </w:r>
      <w:r w:rsidR="007A1166" w:rsidRPr="00DD0EA3">
        <w:rPr>
          <w:rFonts w:asciiTheme="minorHAnsi" w:hAnsiTheme="minorHAnsi"/>
        </w:rPr>
        <w:t xml:space="preserve"> 2011. Wastewater Control Measures Study.</w:t>
      </w:r>
      <w:r w:rsidR="00EE16EF">
        <w:rPr>
          <w:rFonts w:asciiTheme="minorHAnsi" w:hAnsiTheme="minorHAnsi"/>
        </w:rPr>
        <w:t xml:space="preserve"> </w:t>
      </w:r>
      <w:r w:rsidR="00EE16EF" w:rsidRPr="009030D0">
        <w:rPr>
          <w:rFonts w:asciiTheme="minorHAnsi" w:hAnsiTheme="minorHAnsi"/>
        </w:rPr>
        <w:t>Available from:</w:t>
      </w:r>
    </w:p>
    <w:p w14:paraId="497C61E1" w14:textId="00A7C88A" w:rsidR="00E435C8" w:rsidRPr="003D1C60" w:rsidRDefault="007A1166" w:rsidP="003D1C60">
      <w:pPr>
        <w:pStyle w:val="Pa9"/>
        <w:ind w:left="720"/>
        <w:rPr>
          <w:rFonts w:asciiTheme="minorHAnsi" w:hAnsiTheme="minorHAnsi"/>
        </w:rPr>
      </w:pPr>
      <w:r w:rsidRPr="003D1C60">
        <w:rPr>
          <w:rFonts w:asciiTheme="minorHAnsi" w:hAnsiTheme="minorHAnsi"/>
        </w:rPr>
        <w:t>http://www.waterboards.ca.gov/centralvalley/water_issues/drinking_water_policy/dwp_wastewtr_cntrl_meas_stdy.pdf</w:t>
      </w:r>
    </w:p>
    <w:p w14:paraId="41094510" w14:textId="77777777" w:rsidR="008A5B96" w:rsidRPr="003D1C60" w:rsidRDefault="008A5B96" w:rsidP="003D1C60">
      <w:pPr>
        <w:pStyle w:val="Pa9"/>
        <w:ind w:left="720" w:hanging="720"/>
        <w:rPr>
          <w:rFonts w:asciiTheme="minorHAnsi" w:hAnsiTheme="minorHAnsi"/>
        </w:rPr>
      </w:pPr>
    </w:p>
    <w:p w14:paraId="14CF1907" w14:textId="77777777" w:rsidR="008A5B96" w:rsidRPr="003D1C60" w:rsidRDefault="008A5B96" w:rsidP="003D1C60">
      <w:pPr>
        <w:pStyle w:val="Pa9"/>
        <w:ind w:left="720" w:hanging="720"/>
        <w:rPr>
          <w:rFonts w:asciiTheme="minorHAnsi" w:hAnsiTheme="minorHAnsi"/>
        </w:rPr>
      </w:pPr>
    </w:p>
    <w:p w14:paraId="43C3DF23" w14:textId="77777777" w:rsidR="00E435C8" w:rsidRPr="003D1C60" w:rsidRDefault="00E435C8" w:rsidP="003D1C60">
      <w:pPr>
        <w:pStyle w:val="Pa9"/>
        <w:ind w:left="720" w:hanging="720"/>
        <w:rPr>
          <w:rFonts w:asciiTheme="minorHAnsi" w:hAnsiTheme="minorHAnsi"/>
        </w:rPr>
      </w:pPr>
    </w:p>
    <w:p w14:paraId="4C5418DB" w14:textId="77777777" w:rsidR="00E435C8" w:rsidRDefault="00E435C8"/>
    <w:p w14:paraId="514A6CEA" w14:textId="77777777" w:rsidR="00E435C8" w:rsidRDefault="00E435C8"/>
    <w:sectPr w:rsidR="00E435C8" w:rsidSect="0072249C">
      <w:footerReference w:type="default" r:id="rId4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18" w:author="Kraus, Tamara" w:date="2019-12-31T12:53:00Z" w:initials="KT">
    <w:p w14:paraId="6BB18484" w14:textId="006EF421" w:rsidR="00DF145E" w:rsidRDefault="00DF145E">
      <w:pPr>
        <w:pStyle w:val="CommentText"/>
      </w:pPr>
      <w:r>
        <w:rPr>
          <w:rStyle w:val="CommentReference"/>
        </w:rPr>
        <w:annotationRef/>
      </w:r>
      <w:r>
        <w:t xml:space="preserve">Should point out that Stockton WWTP uses nitrification at the same time you talk about Regional San’s treatment plant operations – above </w:t>
      </w:r>
    </w:p>
  </w:comment>
  <w:comment w:id="227" w:author="Kraus, Tamara" w:date="2020-02-16T17:59:00Z" w:initials="KT">
    <w:p w14:paraId="34F5AB77" w14:textId="4DDFE115" w:rsidR="00DF145E" w:rsidRDefault="00DF145E">
      <w:pPr>
        <w:pStyle w:val="CommentText"/>
      </w:pPr>
      <w:r>
        <w:rPr>
          <w:rStyle w:val="CommentReference"/>
        </w:rPr>
        <w:annotationRef/>
      </w:r>
      <w:r>
        <w:t>I as</w:t>
      </w:r>
    </w:p>
  </w:comment>
  <w:comment w:id="279" w:author="Kraus, Tamara" w:date="2019-12-31T15:49:00Z" w:initials="KT">
    <w:p w14:paraId="328A7C8C" w14:textId="77777777" w:rsidR="00DF145E" w:rsidRDefault="00DF145E">
      <w:pPr>
        <w:pStyle w:val="CommentText"/>
      </w:pPr>
      <w:r>
        <w:rPr>
          <w:rStyle w:val="CommentReference"/>
        </w:rPr>
        <w:annotationRef/>
      </w:r>
      <w:r>
        <w:t xml:space="preserve">Are these also flow-normalized? </w:t>
      </w:r>
    </w:p>
    <w:p w14:paraId="2D7F0BAD" w14:textId="65000EF6" w:rsidR="00DF145E" w:rsidRDefault="00DF145E">
      <w:pPr>
        <w:pStyle w:val="CommentText"/>
      </w:pPr>
      <w:r>
        <w:t>Maybe I am not understanding what flow-normalized does…</w:t>
      </w:r>
    </w:p>
  </w:comment>
  <w:comment w:id="307" w:author="Kraus, Tamara" w:date="2020-02-16T19:30:00Z" w:initials="KT">
    <w:p w14:paraId="149E3CCF" w14:textId="3FDB9BC2" w:rsidR="00DF145E" w:rsidRDefault="00DF145E">
      <w:pPr>
        <w:pStyle w:val="CommentText"/>
      </w:pPr>
      <w:r>
        <w:rPr>
          <w:rStyle w:val="CommentReference"/>
        </w:rPr>
        <w:annotationRef/>
      </w:r>
      <w:r>
        <w:t>w</w:t>
      </w:r>
    </w:p>
  </w:comment>
  <w:comment w:id="341" w:author="Kraus, Tamara" w:date="2020-02-16T19:42:00Z" w:initials="KT">
    <w:p w14:paraId="5ADD4FB4" w14:textId="079E1C13" w:rsidR="00DF145E" w:rsidRDefault="00DF145E">
      <w:pPr>
        <w:pStyle w:val="CommentText"/>
      </w:pPr>
      <w:r>
        <w:rPr>
          <w:rStyle w:val="CommentReference"/>
        </w:rPr>
        <w:annotationRef/>
      </w:r>
      <w:r>
        <w:t>In the absence of WWTP inputs</w:t>
      </w:r>
    </w:p>
  </w:comment>
  <w:comment w:id="365" w:author="Kraus, Tamara" w:date="2020-02-16T19:54:00Z" w:initials="KT">
    <w:p w14:paraId="4A54A44C" w14:textId="495013CA" w:rsidR="00DF145E" w:rsidRDefault="00DF145E">
      <w:pPr>
        <w:pStyle w:val="CommentText"/>
      </w:pPr>
      <w:r>
        <w:rPr>
          <w:rStyle w:val="CommentReference"/>
        </w:rPr>
        <w:annotationRef/>
      </w:r>
      <w:r>
        <w:t>Caption should mention this is SPARROW results</w:t>
      </w:r>
    </w:p>
  </w:comment>
  <w:comment w:id="382" w:author="Kraus, Tamara" w:date="2020-02-16T19:56:00Z" w:initials="KT">
    <w:p w14:paraId="6EBE9280" w14:textId="48C2F9D6" w:rsidR="00DF145E" w:rsidRDefault="00DF145E">
      <w:pPr>
        <w:pStyle w:val="CommentText"/>
      </w:pPr>
      <w:r>
        <w:rPr>
          <w:rStyle w:val="CommentReference"/>
        </w:rPr>
        <w:annotationRef/>
      </w:r>
      <w:r>
        <w:t xml:space="preserve">Same comment as above </w:t>
      </w:r>
    </w:p>
  </w:comment>
  <w:comment w:id="398" w:author="Kraus, Tamara" w:date="2019-12-31T17:13:00Z" w:initials="KT">
    <w:p w14:paraId="08DD427E" w14:textId="3D00924B" w:rsidR="00DF145E" w:rsidRDefault="00DF145E">
      <w:pPr>
        <w:pStyle w:val="CommentText"/>
      </w:pPr>
      <w:r>
        <w:rPr>
          <w:rStyle w:val="CommentReference"/>
        </w:rPr>
        <w:annotationRef/>
      </w:r>
      <w:r>
        <w:t>Something like this needed</w:t>
      </w:r>
    </w:p>
  </w:comment>
  <w:comment w:id="399" w:author="Kraus, Tamara" w:date="2019-12-31T17:15:00Z" w:initials="KT">
    <w:p w14:paraId="75AEB6EB" w14:textId="6ADB364B" w:rsidR="00DF145E" w:rsidRDefault="00DF145E">
      <w:pPr>
        <w:pStyle w:val="CommentText"/>
      </w:pPr>
      <w:r>
        <w:rPr>
          <w:rStyle w:val="CommentReference"/>
        </w:rPr>
        <w:annotationRef/>
      </w:r>
      <w:r>
        <w:t xml:space="preserve">There were several periods of time that the nitrate sensor was not operating </w:t>
      </w:r>
    </w:p>
  </w:comment>
  <w:comment w:id="409" w:author="Kraus, Tamara" w:date="2020-02-16T20:24:00Z" w:initials="KT">
    <w:p w14:paraId="01B423E7" w14:textId="1B6FB4C1" w:rsidR="00DF145E" w:rsidRDefault="00DF145E">
      <w:pPr>
        <w:pStyle w:val="CommentText"/>
      </w:pPr>
      <w:r>
        <w:rPr>
          <w:rStyle w:val="CommentReference"/>
        </w:rPr>
        <w:annotationRef/>
      </w:r>
      <w:r>
        <w:t xml:space="preserve">Kg NO3-N? Might need to be specific about it. </w:t>
      </w:r>
    </w:p>
  </w:comment>
  <w:comment w:id="433" w:author="Kraus, Tamara" w:date="2020-02-16T20:00:00Z" w:initials="KT">
    <w:p w14:paraId="67FEF33A" w14:textId="7DFF0745" w:rsidR="00DF145E" w:rsidRDefault="00DF145E">
      <w:pPr>
        <w:pStyle w:val="CommentText"/>
      </w:pPr>
      <w:r>
        <w:rPr>
          <w:rStyle w:val="CommentReference"/>
        </w:rPr>
        <w:annotationRef/>
      </w:r>
      <w:r>
        <w:t xml:space="preserve">This is quite short…combine results and discussion? </w:t>
      </w:r>
    </w:p>
  </w:comment>
  <w:comment w:id="438" w:author="Kraus, Tamara" w:date="2019-12-31T17:20:00Z" w:initials="KT">
    <w:p w14:paraId="3CE673A1" w14:textId="536F17DB" w:rsidR="00DF145E" w:rsidRDefault="00DF145E">
      <w:pPr>
        <w:pStyle w:val="CommentText"/>
      </w:pPr>
      <w:r>
        <w:rPr>
          <w:rStyle w:val="CommentReference"/>
        </w:rPr>
        <w:annotationRef/>
      </w:r>
      <w:r>
        <w:t xml:space="preserve">This is still confusing to me…most of the paper focused on data from FREEPORT.  What data was used in Sparrow? </w:t>
      </w:r>
    </w:p>
  </w:comment>
  <w:comment w:id="441" w:author="Kraus, Tamara" w:date="2020-02-16T20:07:00Z" w:initials="KT">
    <w:p w14:paraId="38BB4CCA" w14:textId="07D8E3A7" w:rsidR="00DF145E" w:rsidRDefault="00DF145E">
      <w:pPr>
        <w:pStyle w:val="CommentText"/>
      </w:pPr>
      <w:r>
        <w:rPr>
          <w:rStyle w:val="CommentReference"/>
        </w:rPr>
        <w:annotationRef/>
      </w:r>
      <w:r>
        <w:t>They do also discharge some DON…</w:t>
      </w:r>
    </w:p>
  </w:comment>
  <w:comment w:id="460" w:author="Kraus, Tamara" w:date="2020-02-16T20:08:00Z" w:initials="KT">
    <w:p w14:paraId="7836D394" w14:textId="5C2315D2" w:rsidR="00DF145E" w:rsidRDefault="00DF145E">
      <w:pPr>
        <w:pStyle w:val="CommentText"/>
      </w:pPr>
      <w:r>
        <w:rPr>
          <w:rStyle w:val="CommentReference"/>
        </w:rPr>
        <w:annotationRef/>
      </w:r>
      <w:r w:rsidRPr="00F41788">
        <w:rPr>
          <w:highlight w:val="yellow"/>
        </w:rPr>
        <w:t>We have no evidence of this!  Primary production is not nutrient limited</w:t>
      </w:r>
      <w:r>
        <w:rPr>
          <w:highlight w:val="yellow"/>
        </w:rPr>
        <w:t xml:space="preserve"> – there is still plenty of P</w:t>
      </w:r>
      <w:r w:rsidRPr="00F41788">
        <w:rPr>
          <w:highlight w:val="yellow"/>
        </w:rPr>
        <w:t>.</w:t>
      </w:r>
      <w:r>
        <w:t xml:space="preserve"> </w:t>
      </w:r>
    </w:p>
  </w:comment>
  <w:comment w:id="466" w:author="Kraus, Tamara" w:date="2019-12-31T17:24:00Z" w:initials="KT">
    <w:p w14:paraId="7C417F8B" w14:textId="3B5E596D" w:rsidR="00DF145E" w:rsidRDefault="00DF145E">
      <w:pPr>
        <w:pStyle w:val="CommentText"/>
      </w:pPr>
      <w:r>
        <w:rPr>
          <w:rStyle w:val="CommentReference"/>
        </w:rPr>
        <w:annotationRef/>
      </w:r>
      <w:r>
        <w:t>This takes into acct Regional San’s inputs, right?</w:t>
      </w:r>
    </w:p>
  </w:comment>
  <w:comment w:id="492" w:author="Kraus, Tamara" w:date="2019-12-31T17:27:00Z" w:initials="KT">
    <w:p w14:paraId="49BA2240" w14:textId="1B2330D7" w:rsidR="00DF145E" w:rsidRDefault="00DF145E">
      <w:pPr>
        <w:pStyle w:val="CommentText"/>
      </w:pPr>
      <w:r>
        <w:t>Is this true??</w:t>
      </w:r>
      <w:r>
        <w:br/>
        <w:t xml:space="preserve">Also </w:t>
      </w:r>
      <w:r>
        <w:rPr>
          <w:rStyle w:val="CommentReference"/>
        </w:rPr>
        <w:annotationRef/>
      </w:r>
      <w:r>
        <w:t xml:space="preserve">lower dilution,  right? Main water source is release from reservoirs? </w:t>
      </w:r>
    </w:p>
  </w:comment>
  <w:comment w:id="519" w:author="Kraus, Tamara" w:date="2019-12-31T10:37:00Z" w:initials="KT">
    <w:p w14:paraId="56A775AA" w14:textId="77777777" w:rsidR="00DF145E" w:rsidRDefault="00DF145E">
      <w:pPr>
        <w:pStyle w:val="CommentText"/>
      </w:pPr>
      <w:r>
        <w:rPr>
          <w:rStyle w:val="CommentReference"/>
        </w:rPr>
        <w:annotationRef/>
      </w:r>
      <w:r>
        <w:t>Refs are not in alphabetical order</w:t>
      </w:r>
    </w:p>
    <w:p w14:paraId="1DF026C0" w14:textId="77777777" w:rsidR="00DF145E" w:rsidRDefault="00DF145E">
      <w:pPr>
        <w:pStyle w:val="CommentText"/>
      </w:pPr>
    </w:p>
    <w:p w14:paraId="5FB54E88" w14:textId="5D3CFA97" w:rsidR="00DF145E" w:rsidRDefault="00DF145E">
      <w:pPr>
        <w:pStyle w:val="CommentText"/>
      </w:pPr>
      <w:r>
        <w:t xml:space="preserve">Is this the correct reference? </w:t>
      </w:r>
      <w:proofErr w:type="spellStart"/>
      <w:r>
        <w:t>Its</w:t>
      </w:r>
      <w:proofErr w:type="spellEnd"/>
      <w:r>
        <w:t xml:space="preserve"> not a Larry Walker Associates publication? </w:t>
      </w:r>
    </w:p>
    <w:p w14:paraId="2EA0BE8D" w14:textId="38684A91" w:rsidR="00DF145E" w:rsidRDefault="00DF145E">
      <w:pPr>
        <w:pStyle w:val="CommentText"/>
      </w:pPr>
      <w:r>
        <w:t xml:space="preserve">Probably should email and ask Tom </w:t>
      </w:r>
      <w:proofErr w:type="spellStart"/>
      <w:r>
        <w:t>Brovhoug</w:t>
      </w:r>
      <w:proofErr w:type="spellEnd"/>
      <w:r>
        <w:t xml:space="preserve"> how best to ref this.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BB18484" w15:done="0"/>
  <w15:commentEx w15:paraId="34F5AB77" w15:done="0"/>
  <w15:commentEx w15:paraId="2D7F0BAD" w15:done="0"/>
  <w15:commentEx w15:paraId="149E3CCF" w15:done="0"/>
  <w15:commentEx w15:paraId="5ADD4FB4" w15:done="0"/>
  <w15:commentEx w15:paraId="4A54A44C" w15:done="0"/>
  <w15:commentEx w15:paraId="6EBE9280" w15:done="0"/>
  <w15:commentEx w15:paraId="08DD427E" w15:done="0"/>
  <w15:commentEx w15:paraId="75AEB6EB" w15:done="0"/>
  <w15:commentEx w15:paraId="01B423E7" w15:done="0"/>
  <w15:commentEx w15:paraId="67FEF33A" w15:done="0"/>
  <w15:commentEx w15:paraId="3CE673A1" w15:done="0"/>
  <w15:commentEx w15:paraId="38BB4CCA" w15:done="0"/>
  <w15:commentEx w15:paraId="7836D394" w15:done="0"/>
  <w15:commentEx w15:paraId="7C417F8B" w15:done="0"/>
  <w15:commentEx w15:paraId="49BA2240" w15:done="0"/>
  <w15:commentEx w15:paraId="2EA0BE8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BB18484" w16cid:durableId="21B5C352"/>
  <w16cid:commentId w16cid:paraId="34F5AB77" w16cid:durableId="21F4017C"/>
  <w16cid:commentId w16cid:paraId="2D7F0BAD" w16cid:durableId="21B5ECA9"/>
  <w16cid:commentId w16cid:paraId="149E3CCF" w16cid:durableId="21F416E6"/>
  <w16cid:commentId w16cid:paraId="5ADD4FB4" w16cid:durableId="21F419A2"/>
  <w16cid:commentId w16cid:paraId="4A54A44C" w16cid:durableId="21F41C72"/>
  <w16cid:commentId w16cid:paraId="6EBE9280" w16cid:durableId="21F41D09"/>
  <w16cid:commentId w16cid:paraId="08DD427E" w16cid:durableId="21B602A8"/>
  <w16cid:commentId w16cid:paraId="75AEB6EB" w16cid:durableId="21B60360"/>
  <w16cid:commentId w16cid:paraId="01B423E7" w16cid:durableId="21F42363"/>
  <w16cid:commentId w16cid:paraId="67FEF33A" w16cid:durableId="21F41DC4"/>
  <w16cid:commentId w16cid:paraId="3CE673A1" w16cid:durableId="21B6059F"/>
  <w16cid:commentId w16cid:paraId="38BB4CCA" w16cid:durableId="21F41F7D"/>
  <w16cid:commentId w16cid:paraId="7836D394" w16cid:durableId="21F41FB5"/>
  <w16cid:commentId w16cid:paraId="7C417F8B" w16cid:durableId="21B607F5"/>
  <w16cid:commentId w16cid:paraId="49BA2240" w16cid:durableId="21B608CA"/>
  <w16cid:commentId w16cid:paraId="2EA0BE8D" w16cid:durableId="21B5A34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EAF7CC" w14:textId="77777777" w:rsidR="002426A1" w:rsidRDefault="002426A1" w:rsidP="00AB5F5A">
      <w:r>
        <w:separator/>
      </w:r>
    </w:p>
  </w:endnote>
  <w:endnote w:type="continuationSeparator" w:id="0">
    <w:p w14:paraId="6CCBC3AB" w14:textId="77777777" w:rsidR="002426A1" w:rsidRDefault="002426A1" w:rsidP="00AB5F5A">
      <w:r>
        <w:continuationSeparator/>
      </w:r>
    </w:p>
  </w:endnote>
  <w:endnote w:type="continuationNotice" w:id="1">
    <w:p w14:paraId="0A4AAEB2" w14:textId="77777777" w:rsidR="002426A1" w:rsidRDefault="002426A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Univers 47 Condensed Light">
    <w:altName w:val="Calibri"/>
    <w:panose1 w:val="020B0604020202020204"/>
    <w:charset w:val="00"/>
    <w:family w:val="modern"/>
    <w:notTrueType/>
    <w:pitch w:val="variable"/>
    <w:sig w:usb0="A000002F" w:usb1="4000004A" w:usb2="00000000" w:usb3="00000000" w:csb0="00000111" w:csb1="00000000"/>
  </w:font>
  <w:font w:name="RotisSerif">
    <w:altName w:val="Cambria"/>
    <w:panose1 w:val="020B0604020202020204"/>
    <w:charset w:val="00"/>
    <w:family w:val="roman"/>
    <w:notTrueType/>
    <w:pitch w:val="default"/>
    <w:sig w:usb0="00000003" w:usb1="00000000" w:usb2="00000000" w:usb3="00000000" w:csb0="00000001" w:csb1="00000000"/>
  </w:font>
  <w:font w:name="EuclidSymbol">
    <w:altName w:val="Calibri"/>
    <w:panose1 w:val="02050102010706020507"/>
    <w:charset w:val="00"/>
    <w:family w:val="auto"/>
    <w:notTrueType/>
    <w:pitch w:val="default"/>
    <w:sig w:usb0="00000003" w:usb1="00000000" w:usb2="00000000" w:usb3="00000000" w:csb0="00000001" w:csb1="00000000"/>
  </w:font>
  <w:font w:name="RotisSerif-Italic">
    <w:altName w:val="Cambria"/>
    <w:panose1 w:val="020B0604020202020204"/>
    <w:charset w:val="00"/>
    <w:family w:val="roman"/>
    <w:notTrueType/>
    <w:pitch w:val="default"/>
    <w:sig w:usb0="00000003" w:usb1="00000000" w:usb2="00000000" w:usb3="00000000" w:csb0="00000001" w:csb1="00000000"/>
  </w:font>
  <w:font w:name="EuclidSymbol-Italic">
    <w:altName w:val="Calibri"/>
    <w:panose1 w:val="02050102010706090507"/>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4021050"/>
      <w:docPartObj>
        <w:docPartGallery w:val="Page Numbers (Bottom of Page)"/>
        <w:docPartUnique/>
      </w:docPartObj>
    </w:sdtPr>
    <w:sdtEndPr>
      <w:rPr>
        <w:noProof/>
      </w:rPr>
    </w:sdtEndPr>
    <w:sdtContent>
      <w:p w14:paraId="3B017790" w14:textId="44F86E31" w:rsidR="00DF145E" w:rsidRDefault="00DF145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800343" w14:textId="77777777" w:rsidR="00DF145E" w:rsidRDefault="00DF14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BFBFF1" w14:textId="77777777" w:rsidR="002426A1" w:rsidRDefault="002426A1" w:rsidP="00AB5F5A">
      <w:r>
        <w:separator/>
      </w:r>
    </w:p>
  </w:footnote>
  <w:footnote w:type="continuationSeparator" w:id="0">
    <w:p w14:paraId="5F937FE3" w14:textId="77777777" w:rsidR="002426A1" w:rsidRDefault="002426A1" w:rsidP="00AB5F5A">
      <w:r>
        <w:continuationSeparator/>
      </w:r>
    </w:p>
  </w:footnote>
  <w:footnote w:type="continuationNotice" w:id="1">
    <w:p w14:paraId="20F55B64" w14:textId="77777777" w:rsidR="002426A1" w:rsidRDefault="002426A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F46138"/>
    <w:multiLevelType w:val="hybridMultilevel"/>
    <w:tmpl w:val="15860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F3300F0"/>
    <w:multiLevelType w:val="hybridMultilevel"/>
    <w:tmpl w:val="5E066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A072CC"/>
    <w:multiLevelType w:val="hybridMultilevel"/>
    <w:tmpl w:val="D2BC3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647020"/>
    <w:multiLevelType w:val="hybridMultilevel"/>
    <w:tmpl w:val="70A25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omagalski, Joseph L">
    <w15:presenceInfo w15:providerId="AD" w15:userId="S::joed@usgs.gov::0de2c577-90a4-4665-9ebf-3eb7f9b8f36e"/>
  </w15:person>
  <w15:person w15:author="Kraus, Tamara">
    <w15:presenceInfo w15:providerId="AD" w15:userId="S::tkraus@usgs.gov::d9e19c67-776a-4539-985a-90474a952a2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proofState w:spelling="clean" w:grammar="clean"/>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35C8"/>
    <w:rsid w:val="000012F4"/>
    <w:rsid w:val="0000183B"/>
    <w:rsid w:val="00003A34"/>
    <w:rsid w:val="00005DB9"/>
    <w:rsid w:val="000105F1"/>
    <w:rsid w:val="00013D2B"/>
    <w:rsid w:val="0001503D"/>
    <w:rsid w:val="000206C7"/>
    <w:rsid w:val="00021AFE"/>
    <w:rsid w:val="000231AE"/>
    <w:rsid w:val="00024A35"/>
    <w:rsid w:val="000250A9"/>
    <w:rsid w:val="00030124"/>
    <w:rsid w:val="00032000"/>
    <w:rsid w:val="000339CE"/>
    <w:rsid w:val="000347D5"/>
    <w:rsid w:val="000348D3"/>
    <w:rsid w:val="00034E1A"/>
    <w:rsid w:val="0003524B"/>
    <w:rsid w:val="00035B0E"/>
    <w:rsid w:val="00041FA5"/>
    <w:rsid w:val="00043F57"/>
    <w:rsid w:val="00046DA9"/>
    <w:rsid w:val="0005286E"/>
    <w:rsid w:val="00052EBC"/>
    <w:rsid w:val="00053841"/>
    <w:rsid w:val="00056215"/>
    <w:rsid w:val="00056DB8"/>
    <w:rsid w:val="00057264"/>
    <w:rsid w:val="000579BA"/>
    <w:rsid w:val="00057DED"/>
    <w:rsid w:val="0006087C"/>
    <w:rsid w:val="00060904"/>
    <w:rsid w:val="000615E0"/>
    <w:rsid w:val="00061BA3"/>
    <w:rsid w:val="00061C56"/>
    <w:rsid w:val="000634E7"/>
    <w:rsid w:val="0006373E"/>
    <w:rsid w:val="00063BBB"/>
    <w:rsid w:val="000648AA"/>
    <w:rsid w:val="00065F56"/>
    <w:rsid w:val="000661B0"/>
    <w:rsid w:val="000708EF"/>
    <w:rsid w:val="0007430F"/>
    <w:rsid w:val="00081E2F"/>
    <w:rsid w:val="000831E6"/>
    <w:rsid w:val="00084411"/>
    <w:rsid w:val="00087EBE"/>
    <w:rsid w:val="0009045F"/>
    <w:rsid w:val="000906EE"/>
    <w:rsid w:val="00091964"/>
    <w:rsid w:val="00094EDE"/>
    <w:rsid w:val="000967E5"/>
    <w:rsid w:val="000A0FA8"/>
    <w:rsid w:val="000A169D"/>
    <w:rsid w:val="000A18A5"/>
    <w:rsid w:val="000A200D"/>
    <w:rsid w:val="000A30CA"/>
    <w:rsid w:val="000A46B0"/>
    <w:rsid w:val="000A5391"/>
    <w:rsid w:val="000A5AE6"/>
    <w:rsid w:val="000A65F6"/>
    <w:rsid w:val="000B0264"/>
    <w:rsid w:val="000B07D3"/>
    <w:rsid w:val="000B16BB"/>
    <w:rsid w:val="000B3BCE"/>
    <w:rsid w:val="000B45AE"/>
    <w:rsid w:val="000B57AF"/>
    <w:rsid w:val="000C20F7"/>
    <w:rsid w:val="000C327C"/>
    <w:rsid w:val="000C6FA1"/>
    <w:rsid w:val="000C75B6"/>
    <w:rsid w:val="000D08BB"/>
    <w:rsid w:val="000D2867"/>
    <w:rsid w:val="000D2BDF"/>
    <w:rsid w:val="000D7148"/>
    <w:rsid w:val="000D761C"/>
    <w:rsid w:val="000E03E9"/>
    <w:rsid w:val="000E21D1"/>
    <w:rsid w:val="000E2F1A"/>
    <w:rsid w:val="000E43B3"/>
    <w:rsid w:val="000E522B"/>
    <w:rsid w:val="000E5DD3"/>
    <w:rsid w:val="000E666A"/>
    <w:rsid w:val="000E6D08"/>
    <w:rsid w:val="000E71ED"/>
    <w:rsid w:val="000F0C3A"/>
    <w:rsid w:val="000F1BA2"/>
    <w:rsid w:val="000F3DE0"/>
    <w:rsid w:val="000F5E5A"/>
    <w:rsid w:val="000F6C04"/>
    <w:rsid w:val="00100809"/>
    <w:rsid w:val="00102F3A"/>
    <w:rsid w:val="00103ABF"/>
    <w:rsid w:val="0010740D"/>
    <w:rsid w:val="001078C4"/>
    <w:rsid w:val="00110989"/>
    <w:rsid w:val="00110CA7"/>
    <w:rsid w:val="00111BA6"/>
    <w:rsid w:val="00111DE1"/>
    <w:rsid w:val="001141B2"/>
    <w:rsid w:val="0011553F"/>
    <w:rsid w:val="001174B5"/>
    <w:rsid w:val="00117A4C"/>
    <w:rsid w:val="00120B52"/>
    <w:rsid w:val="00122078"/>
    <w:rsid w:val="001226E1"/>
    <w:rsid w:val="00123230"/>
    <w:rsid w:val="00123D01"/>
    <w:rsid w:val="00123E0B"/>
    <w:rsid w:val="00124644"/>
    <w:rsid w:val="0012797B"/>
    <w:rsid w:val="00131FDD"/>
    <w:rsid w:val="001333CD"/>
    <w:rsid w:val="00135E6E"/>
    <w:rsid w:val="00136605"/>
    <w:rsid w:val="001372D7"/>
    <w:rsid w:val="00137A51"/>
    <w:rsid w:val="00141870"/>
    <w:rsid w:val="00142477"/>
    <w:rsid w:val="001449EA"/>
    <w:rsid w:val="00144E88"/>
    <w:rsid w:val="00144EC0"/>
    <w:rsid w:val="00146B85"/>
    <w:rsid w:val="00147877"/>
    <w:rsid w:val="0015068F"/>
    <w:rsid w:val="001508E6"/>
    <w:rsid w:val="001509C4"/>
    <w:rsid w:val="001509D8"/>
    <w:rsid w:val="00151502"/>
    <w:rsid w:val="00151564"/>
    <w:rsid w:val="001524C9"/>
    <w:rsid w:val="00153488"/>
    <w:rsid w:val="00154008"/>
    <w:rsid w:val="00155D08"/>
    <w:rsid w:val="00156D23"/>
    <w:rsid w:val="00157457"/>
    <w:rsid w:val="00157FE5"/>
    <w:rsid w:val="00163B2B"/>
    <w:rsid w:val="00163E9E"/>
    <w:rsid w:val="00164797"/>
    <w:rsid w:val="0016670F"/>
    <w:rsid w:val="001667A8"/>
    <w:rsid w:val="00166F71"/>
    <w:rsid w:val="001672C8"/>
    <w:rsid w:val="0016773C"/>
    <w:rsid w:val="00167A63"/>
    <w:rsid w:val="00170DD9"/>
    <w:rsid w:val="001734FD"/>
    <w:rsid w:val="0017531C"/>
    <w:rsid w:val="0017591C"/>
    <w:rsid w:val="00180E1C"/>
    <w:rsid w:val="00181756"/>
    <w:rsid w:val="001818EE"/>
    <w:rsid w:val="00182BE6"/>
    <w:rsid w:val="00182F2A"/>
    <w:rsid w:val="00185139"/>
    <w:rsid w:val="0018568F"/>
    <w:rsid w:val="00185B24"/>
    <w:rsid w:val="001870B3"/>
    <w:rsid w:val="00193AF8"/>
    <w:rsid w:val="00193C78"/>
    <w:rsid w:val="00196ACD"/>
    <w:rsid w:val="001977B8"/>
    <w:rsid w:val="001A207D"/>
    <w:rsid w:val="001A5D7D"/>
    <w:rsid w:val="001A65EF"/>
    <w:rsid w:val="001B03D6"/>
    <w:rsid w:val="001B1010"/>
    <w:rsid w:val="001B1453"/>
    <w:rsid w:val="001B3BDB"/>
    <w:rsid w:val="001B5B79"/>
    <w:rsid w:val="001B6E17"/>
    <w:rsid w:val="001C2D80"/>
    <w:rsid w:val="001C3738"/>
    <w:rsid w:val="001C3D33"/>
    <w:rsid w:val="001C7398"/>
    <w:rsid w:val="001C7484"/>
    <w:rsid w:val="001C7D7B"/>
    <w:rsid w:val="001D0F86"/>
    <w:rsid w:val="001D2F71"/>
    <w:rsid w:val="001D3CF3"/>
    <w:rsid w:val="001D53AC"/>
    <w:rsid w:val="001D53F7"/>
    <w:rsid w:val="001D546F"/>
    <w:rsid w:val="001D5A34"/>
    <w:rsid w:val="001D6304"/>
    <w:rsid w:val="001D6A5D"/>
    <w:rsid w:val="001D71A2"/>
    <w:rsid w:val="001E06DE"/>
    <w:rsid w:val="001E1189"/>
    <w:rsid w:val="001E363F"/>
    <w:rsid w:val="001E37E0"/>
    <w:rsid w:val="001E6E0B"/>
    <w:rsid w:val="001F0B27"/>
    <w:rsid w:val="001F17D1"/>
    <w:rsid w:val="001F30A5"/>
    <w:rsid w:val="001F52BC"/>
    <w:rsid w:val="001F53E8"/>
    <w:rsid w:val="001F68BB"/>
    <w:rsid w:val="00200DD7"/>
    <w:rsid w:val="002013D5"/>
    <w:rsid w:val="00201D80"/>
    <w:rsid w:val="00202A4F"/>
    <w:rsid w:val="00202D13"/>
    <w:rsid w:val="002042EB"/>
    <w:rsid w:val="0020483D"/>
    <w:rsid w:val="00205412"/>
    <w:rsid w:val="002068CD"/>
    <w:rsid w:val="00210ECB"/>
    <w:rsid w:val="00210F65"/>
    <w:rsid w:val="00212E33"/>
    <w:rsid w:val="00212E9D"/>
    <w:rsid w:val="002130A2"/>
    <w:rsid w:val="0021352F"/>
    <w:rsid w:val="00214B10"/>
    <w:rsid w:val="00214BF7"/>
    <w:rsid w:val="00214DE7"/>
    <w:rsid w:val="0021525B"/>
    <w:rsid w:val="002152BE"/>
    <w:rsid w:val="00217305"/>
    <w:rsid w:val="00217838"/>
    <w:rsid w:val="00221B38"/>
    <w:rsid w:val="00222E66"/>
    <w:rsid w:val="002261E2"/>
    <w:rsid w:val="00227AB2"/>
    <w:rsid w:val="00227B29"/>
    <w:rsid w:val="00230E80"/>
    <w:rsid w:val="00232CE3"/>
    <w:rsid w:val="00232F1B"/>
    <w:rsid w:val="002352A6"/>
    <w:rsid w:val="00235957"/>
    <w:rsid w:val="0023739E"/>
    <w:rsid w:val="002409DF"/>
    <w:rsid w:val="002426A1"/>
    <w:rsid w:val="00244CED"/>
    <w:rsid w:val="0024601B"/>
    <w:rsid w:val="0024637B"/>
    <w:rsid w:val="00247A8A"/>
    <w:rsid w:val="002508F8"/>
    <w:rsid w:val="00250B57"/>
    <w:rsid w:val="00254697"/>
    <w:rsid w:val="0025484D"/>
    <w:rsid w:val="002549EE"/>
    <w:rsid w:val="00254A9F"/>
    <w:rsid w:val="002558E9"/>
    <w:rsid w:val="002567F8"/>
    <w:rsid w:val="0025687F"/>
    <w:rsid w:val="0025784E"/>
    <w:rsid w:val="00257F4D"/>
    <w:rsid w:val="002602D7"/>
    <w:rsid w:val="0026142C"/>
    <w:rsid w:val="00261664"/>
    <w:rsid w:val="00261D7F"/>
    <w:rsid w:val="00262057"/>
    <w:rsid w:val="0026218D"/>
    <w:rsid w:val="00262D0B"/>
    <w:rsid w:val="00263F0A"/>
    <w:rsid w:val="00266387"/>
    <w:rsid w:val="00266A67"/>
    <w:rsid w:val="002670B0"/>
    <w:rsid w:val="00270A49"/>
    <w:rsid w:val="00272E94"/>
    <w:rsid w:val="00273B32"/>
    <w:rsid w:val="00275FA9"/>
    <w:rsid w:val="002760BE"/>
    <w:rsid w:val="002768BA"/>
    <w:rsid w:val="00277273"/>
    <w:rsid w:val="00280D96"/>
    <w:rsid w:val="00280E37"/>
    <w:rsid w:val="00281A84"/>
    <w:rsid w:val="00281A9D"/>
    <w:rsid w:val="00281C4C"/>
    <w:rsid w:val="0028247D"/>
    <w:rsid w:val="00282D2B"/>
    <w:rsid w:val="002837FC"/>
    <w:rsid w:val="00283EE6"/>
    <w:rsid w:val="002850B8"/>
    <w:rsid w:val="002905E9"/>
    <w:rsid w:val="00291064"/>
    <w:rsid w:val="002915F2"/>
    <w:rsid w:val="00291637"/>
    <w:rsid w:val="002944AE"/>
    <w:rsid w:val="002A0BFF"/>
    <w:rsid w:val="002A0F16"/>
    <w:rsid w:val="002A1A70"/>
    <w:rsid w:val="002A230C"/>
    <w:rsid w:val="002A2F3B"/>
    <w:rsid w:val="002A3053"/>
    <w:rsid w:val="002A5522"/>
    <w:rsid w:val="002A558E"/>
    <w:rsid w:val="002A6729"/>
    <w:rsid w:val="002A68C0"/>
    <w:rsid w:val="002A6D93"/>
    <w:rsid w:val="002A6EE7"/>
    <w:rsid w:val="002A7313"/>
    <w:rsid w:val="002A7AC7"/>
    <w:rsid w:val="002B1541"/>
    <w:rsid w:val="002B230D"/>
    <w:rsid w:val="002B2E25"/>
    <w:rsid w:val="002B34B7"/>
    <w:rsid w:val="002B39AF"/>
    <w:rsid w:val="002B5EF6"/>
    <w:rsid w:val="002B7D36"/>
    <w:rsid w:val="002C09D0"/>
    <w:rsid w:val="002C0A80"/>
    <w:rsid w:val="002C2018"/>
    <w:rsid w:val="002C2640"/>
    <w:rsid w:val="002C351E"/>
    <w:rsid w:val="002C3537"/>
    <w:rsid w:val="002C3926"/>
    <w:rsid w:val="002C48F5"/>
    <w:rsid w:val="002C4AA2"/>
    <w:rsid w:val="002C5788"/>
    <w:rsid w:val="002C5A5A"/>
    <w:rsid w:val="002C5CCB"/>
    <w:rsid w:val="002C67F7"/>
    <w:rsid w:val="002C7343"/>
    <w:rsid w:val="002C7853"/>
    <w:rsid w:val="002C7A0F"/>
    <w:rsid w:val="002D04A9"/>
    <w:rsid w:val="002D0CAC"/>
    <w:rsid w:val="002D1716"/>
    <w:rsid w:val="002D176B"/>
    <w:rsid w:val="002D2DE8"/>
    <w:rsid w:val="002D3CCE"/>
    <w:rsid w:val="002D4CC0"/>
    <w:rsid w:val="002D4FBD"/>
    <w:rsid w:val="002D737C"/>
    <w:rsid w:val="002E0263"/>
    <w:rsid w:val="002E25B3"/>
    <w:rsid w:val="002E31FC"/>
    <w:rsid w:val="002E4151"/>
    <w:rsid w:val="002F0BF2"/>
    <w:rsid w:val="002F26F9"/>
    <w:rsid w:val="002F384C"/>
    <w:rsid w:val="002F4336"/>
    <w:rsid w:val="002F6FED"/>
    <w:rsid w:val="00300768"/>
    <w:rsid w:val="00301BE5"/>
    <w:rsid w:val="00304500"/>
    <w:rsid w:val="003048AB"/>
    <w:rsid w:val="00305E0A"/>
    <w:rsid w:val="0030750E"/>
    <w:rsid w:val="003119BA"/>
    <w:rsid w:val="0031200C"/>
    <w:rsid w:val="0031208A"/>
    <w:rsid w:val="00312E0B"/>
    <w:rsid w:val="003136F1"/>
    <w:rsid w:val="0031497A"/>
    <w:rsid w:val="00314DDF"/>
    <w:rsid w:val="00320CC7"/>
    <w:rsid w:val="00321220"/>
    <w:rsid w:val="00322644"/>
    <w:rsid w:val="00322900"/>
    <w:rsid w:val="00322AD7"/>
    <w:rsid w:val="00323189"/>
    <w:rsid w:val="00325406"/>
    <w:rsid w:val="00325682"/>
    <w:rsid w:val="00325C3B"/>
    <w:rsid w:val="0032698F"/>
    <w:rsid w:val="00331B72"/>
    <w:rsid w:val="00332639"/>
    <w:rsid w:val="003326AD"/>
    <w:rsid w:val="003328D0"/>
    <w:rsid w:val="00332AC2"/>
    <w:rsid w:val="00332EA5"/>
    <w:rsid w:val="00333D38"/>
    <w:rsid w:val="003346D1"/>
    <w:rsid w:val="00335277"/>
    <w:rsid w:val="003356C5"/>
    <w:rsid w:val="00335FF3"/>
    <w:rsid w:val="00336A52"/>
    <w:rsid w:val="003376FD"/>
    <w:rsid w:val="00337C3F"/>
    <w:rsid w:val="00340320"/>
    <w:rsid w:val="003436DE"/>
    <w:rsid w:val="00350483"/>
    <w:rsid w:val="00350A33"/>
    <w:rsid w:val="00350D66"/>
    <w:rsid w:val="00351D3E"/>
    <w:rsid w:val="0035370A"/>
    <w:rsid w:val="00353E63"/>
    <w:rsid w:val="00354308"/>
    <w:rsid w:val="00355884"/>
    <w:rsid w:val="0035631F"/>
    <w:rsid w:val="003565D6"/>
    <w:rsid w:val="0035683C"/>
    <w:rsid w:val="00357F66"/>
    <w:rsid w:val="00364D12"/>
    <w:rsid w:val="003679F6"/>
    <w:rsid w:val="00370560"/>
    <w:rsid w:val="00370689"/>
    <w:rsid w:val="003720CB"/>
    <w:rsid w:val="00372632"/>
    <w:rsid w:val="00373825"/>
    <w:rsid w:val="00373E0A"/>
    <w:rsid w:val="00374AF6"/>
    <w:rsid w:val="00376162"/>
    <w:rsid w:val="003804E7"/>
    <w:rsid w:val="00381074"/>
    <w:rsid w:val="003848E3"/>
    <w:rsid w:val="00386267"/>
    <w:rsid w:val="003900BB"/>
    <w:rsid w:val="00392734"/>
    <w:rsid w:val="003928EC"/>
    <w:rsid w:val="00392D94"/>
    <w:rsid w:val="0039360F"/>
    <w:rsid w:val="0039393F"/>
    <w:rsid w:val="0039485C"/>
    <w:rsid w:val="00394FBF"/>
    <w:rsid w:val="003A1158"/>
    <w:rsid w:val="003A3A73"/>
    <w:rsid w:val="003A4B2D"/>
    <w:rsid w:val="003A4DEA"/>
    <w:rsid w:val="003A55E2"/>
    <w:rsid w:val="003A5D02"/>
    <w:rsid w:val="003A64BE"/>
    <w:rsid w:val="003A6A1A"/>
    <w:rsid w:val="003A717C"/>
    <w:rsid w:val="003B0C44"/>
    <w:rsid w:val="003B166B"/>
    <w:rsid w:val="003B55A9"/>
    <w:rsid w:val="003B7622"/>
    <w:rsid w:val="003C0A93"/>
    <w:rsid w:val="003C18FF"/>
    <w:rsid w:val="003C1C6E"/>
    <w:rsid w:val="003D07DE"/>
    <w:rsid w:val="003D1C4A"/>
    <w:rsid w:val="003D1C60"/>
    <w:rsid w:val="003D25DD"/>
    <w:rsid w:val="003D28B7"/>
    <w:rsid w:val="003D2BC1"/>
    <w:rsid w:val="003D4259"/>
    <w:rsid w:val="003D4649"/>
    <w:rsid w:val="003D5EF6"/>
    <w:rsid w:val="003D5F5A"/>
    <w:rsid w:val="003D6299"/>
    <w:rsid w:val="003E06B5"/>
    <w:rsid w:val="003E1D5A"/>
    <w:rsid w:val="003E2458"/>
    <w:rsid w:val="003E24D5"/>
    <w:rsid w:val="003E3A3B"/>
    <w:rsid w:val="003E3A9D"/>
    <w:rsid w:val="003E3BE1"/>
    <w:rsid w:val="003E40E4"/>
    <w:rsid w:val="003E6385"/>
    <w:rsid w:val="003E7D8C"/>
    <w:rsid w:val="003F0026"/>
    <w:rsid w:val="003F0307"/>
    <w:rsid w:val="003F2C7D"/>
    <w:rsid w:val="003F2D57"/>
    <w:rsid w:val="003F6AA1"/>
    <w:rsid w:val="00402870"/>
    <w:rsid w:val="00403763"/>
    <w:rsid w:val="00407B0B"/>
    <w:rsid w:val="00410CA0"/>
    <w:rsid w:val="00414FF3"/>
    <w:rsid w:val="00420F06"/>
    <w:rsid w:val="00421250"/>
    <w:rsid w:val="00424AD5"/>
    <w:rsid w:val="00431D18"/>
    <w:rsid w:val="00432C6B"/>
    <w:rsid w:val="00433607"/>
    <w:rsid w:val="00433F0D"/>
    <w:rsid w:val="004349C1"/>
    <w:rsid w:val="00435187"/>
    <w:rsid w:val="0043584D"/>
    <w:rsid w:val="00435850"/>
    <w:rsid w:val="00435BE8"/>
    <w:rsid w:val="0043608A"/>
    <w:rsid w:val="00436A6E"/>
    <w:rsid w:val="004374B7"/>
    <w:rsid w:val="004412EE"/>
    <w:rsid w:val="0044288C"/>
    <w:rsid w:val="00445808"/>
    <w:rsid w:val="00446478"/>
    <w:rsid w:val="00447512"/>
    <w:rsid w:val="00447F98"/>
    <w:rsid w:val="00453232"/>
    <w:rsid w:val="00454510"/>
    <w:rsid w:val="00455B20"/>
    <w:rsid w:val="0045695F"/>
    <w:rsid w:val="00462400"/>
    <w:rsid w:val="0046386E"/>
    <w:rsid w:val="004648D9"/>
    <w:rsid w:val="00464EEF"/>
    <w:rsid w:val="0046539A"/>
    <w:rsid w:val="0047227C"/>
    <w:rsid w:val="00474ADA"/>
    <w:rsid w:val="0047546E"/>
    <w:rsid w:val="00477DC5"/>
    <w:rsid w:val="00480951"/>
    <w:rsid w:val="00482F24"/>
    <w:rsid w:val="00483B30"/>
    <w:rsid w:val="00483DAD"/>
    <w:rsid w:val="004850A3"/>
    <w:rsid w:val="004865A7"/>
    <w:rsid w:val="00487372"/>
    <w:rsid w:val="00490169"/>
    <w:rsid w:val="0049020B"/>
    <w:rsid w:val="004910D0"/>
    <w:rsid w:val="00491731"/>
    <w:rsid w:val="00491883"/>
    <w:rsid w:val="004918C2"/>
    <w:rsid w:val="00492963"/>
    <w:rsid w:val="004934AA"/>
    <w:rsid w:val="00493751"/>
    <w:rsid w:val="00493EF3"/>
    <w:rsid w:val="00494767"/>
    <w:rsid w:val="0049548C"/>
    <w:rsid w:val="00495996"/>
    <w:rsid w:val="00495B9D"/>
    <w:rsid w:val="00497270"/>
    <w:rsid w:val="00497A40"/>
    <w:rsid w:val="004A0B25"/>
    <w:rsid w:val="004A2857"/>
    <w:rsid w:val="004A37AB"/>
    <w:rsid w:val="004A3ED6"/>
    <w:rsid w:val="004A4089"/>
    <w:rsid w:val="004A5CD6"/>
    <w:rsid w:val="004A7457"/>
    <w:rsid w:val="004A7AD0"/>
    <w:rsid w:val="004A7B9C"/>
    <w:rsid w:val="004B02F7"/>
    <w:rsid w:val="004B144A"/>
    <w:rsid w:val="004B1FD4"/>
    <w:rsid w:val="004B2036"/>
    <w:rsid w:val="004B3B90"/>
    <w:rsid w:val="004B7EE3"/>
    <w:rsid w:val="004C10B1"/>
    <w:rsid w:val="004C2DAF"/>
    <w:rsid w:val="004C34BA"/>
    <w:rsid w:val="004C5313"/>
    <w:rsid w:val="004C56EF"/>
    <w:rsid w:val="004C5C52"/>
    <w:rsid w:val="004C5D19"/>
    <w:rsid w:val="004C648A"/>
    <w:rsid w:val="004C7742"/>
    <w:rsid w:val="004C7E23"/>
    <w:rsid w:val="004D087D"/>
    <w:rsid w:val="004D4385"/>
    <w:rsid w:val="004D45F1"/>
    <w:rsid w:val="004D4BCC"/>
    <w:rsid w:val="004D4BEB"/>
    <w:rsid w:val="004E0CB4"/>
    <w:rsid w:val="004E0DAE"/>
    <w:rsid w:val="004E3643"/>
    <w:rsid w:val="004E3BCD"/>
    <w:rsid w:val="004E3DB2"/>
    <w:rsid w:val="004E572F"/>
    <w:rsid w:val="004E5A91"/>
    <w:rsid w:val="004E5ACB"/>
    <w:rsid w:val="004E73C5"/>
    <w:rsid w:val="004F12E7"/>
    <w:rsid w:val="004F1863"/>
    <w:rsid w:val="004F1A06"/>
    <w:rsid w:val="004F2ECE"/>
    <w:rsid w:val="004F32A3"/>
    <w:rsid w:val="004F5F33"/>
    <w:rsid w:val="004F63E6"/>
    <w:rsid w:val="004F6859"/>
    <w:rsid w:val="004F74FF"/>
    <w:rsid w:val="00500BC1"/>
    <w:rsid w:val="005017D2"/>
    <w:rsid w:val="00501F62"/>
    <w:rsid w:val="005023FE"/>
    <w:rsid w:val="0050432B"/>
    <w:rsid w:val="00504F74"/>
    <w:rsid w:val="005102D1"/>
    <w:rsid w:val="00510440"/>
    <w:rsid w:val="00512C6F"/>
    <w:rsid w:val="005162A8"/>
    <w:rsid w:val="00516571"/>
    <w:rsid w:val="005209BC"/>
    <w:rsid w:val="005221C0"/>
    <w:rsid w:val="005234D7"/>
    <w:rsid w:val="00523BAD"/>
    <w:rsid w:val="00523F62"/>
    <w:rsid w:val="005257BF"/>
    <w:rsid w:val="005267A6"/>
    <w:rsid w:val="00527702"/>
    <w:rsid w:val="0053430A"/>
    <w:rsid w:val="00535480"/>
    <w:rsid w:val="00537687"/>
    <w:rsid w:val="00543D1E"/>
    <w:rsid w:val="00545CB9"/>
    <w:rsid w:val="005460C0"/>
    <w:rsid w:val="00546D35"/>
    <w:rsid w:val="00547507"/>
    <w:rsid w:val="005478C6"/>
    <w:rsid w:val="00547E31"/>
    <w:rsid w:val="00550E10"/>
    <w:rsid w:val="00551EF9"/>
    <w:rsid w:val="00552879"/>
    <w:rsid w:val="00553C54"/>
    <w:rsid w:val="00553DD6"/>
    <w:rsid w:val="00556D1C"/>
    <w:rsid w:val="005571DB"/>
    <w:rsid w:val="00560432"/>
    <w:rsid w:val="00560AED"/>
    <w:rsid w:val="00561B6C"/>
    <w:rsid w:val="00563F50"/>
    <w:rsid w:val="0056449A"/>
    <w:rsid w:val="005700CE"/>
    <w:rsid w:val="005711E9"/>
    <w:rsid w:val="00573F11"/>
    <w:rsid w:val="005747B6"/>
    <w:rsid w:val="00574A8D"/>
    <w:rsid w:val="0057600E"/>
    <w:rsid w:val="00576033"/>
    <w:rsid w:val="00577A0B"/>
    <w:rsid w:val="005804B9"/>
    <w:rsid w:val="00583F56"/>
    <w:rsid w:val="00584007"/>
    <w:rsid w:val="005845FA"/>
    <w:rsid w:val="005855C6"/>
    <w:rsid w:val="00585B09"/>
    <w:rsid w:val="00585BE7"/>
    <w:rsid w:val="00585F61"/>
    <w:rsid w:val="005866E0"/>
    <w:rsid w:val="005866EA"/>
    <w:rsid w:val="00587860"/>
    <w:rsid w:val="00587A6A"/>
    <w:rsid w:val="00590C8F"/>
    <w:rsid w:val="00590DE4"/>
    <w:rsid w:val="00590FA6"/>
    <w:rsid w:val="0059173A"/>
    <w:rsid w:val="00592548"/>
    <w:rsid w:val="00594A54"/>
    <w:rsid w:val="00595BC4"/>
    <w:rsid w:val="0059657E"/>
    <w:rsid w:val="00597427"/>
    <w:rsid w:val="005A0496"/>
    <w:rsid w:val="005A0FDB"/>
    <w:rsid w:val="005A41AC"/>
    <w:rsid w:val="005A4B6F"/>
    <w:rsid w:val="005A51B5"/>
    <w:rsid w:val="005A5EF0"/>
    <w:rsid w:val="005A617F"/>
    <w:rsid w:val="005A61FF"/>
    <w:rsid w:val="005A6916"/>
    <w:rsid w:val="005A727A"/>
    <w:rsid w:val="005A7ED5"/>
    <w:rsid w:val="005B1871"/>
    <w:rsid w:val="005B231E"/>
    <w:rsid w:val="005B427B"/>
    <w:rsid w:val="005B4DFB"/>
    <w:rsid w:val="005B5517"/>
    <w:rsid w:val="005B6F80"/>
    <w:rsid w:val="005B7375"/>
    <w:rsid w:val="005C0648"/>
    <w:rsid w:val="005C0657"/>
    <w:rsid w:val="005C2042"/>
    <w:rsid w:val="005C254E"/>
    <w:rsid w:val="005C2E49"/>
    <w:rsid w:val="005C33DD"/>
    <w:rsid w:val="005C42DB"/>
    <w:rsid w:val="005C4BD5"/>
    <w:rsid w:val="005C6903"/>
    <w:rsid w:val="005D04EB"/>
    <w:rsid w:val="005D124A"/>
    <w:rsid w:val="005D33D4"/>
    <w:rsid w:val="005D3F61"/>
    <w:rsid w:val="005D42E8"/>
    <w:rsid w:val="005D5667"/>
    <w:rsid w:val="005D675E"/>
    <w:rsid w:val="005D686E"/>
    <w:rsid w:val="005D6D1B"/>
    <w:rsid w:val="005E0372"/>
    <w:rsid w:val="005E17E2"/>
    <w:rsid w:val="005E3EF5"/>
    <w:rsid w:val="005E555D"/>
    <w:rsid w:val="005E5A32"/>
    <w:rsid w:val="005E5B10"/>
    <w:rsid w:val="005E5E27"/>
    <w:rsid w:val="005F0C62"/>
    <w:rsid w:val="005F250B"/>
    <w:rsid w:val="005F53EB"/>
    <w:rsid w:val="005F5CDF"/>
    <w:rsid w:val="005F68C4"/>
    <w:rsid w:val="005F75C3"/>
    <w:rsid w:val="00601401"/>
    <w:rsid w:val="006014BA"/>
    <w:rsid w:val="00602A12"/>
    <w:rsid w:val="00602C0C"/>
    <w:rsid w:val="00603051"/>
    <w:rsid w:val="006035EC"/>
    <w:rsid w:val="00604972"/>
    <w:rsid w:val="00604D0F"/>
    <w:rsid w:val="00607107"/>
    <w:rsid w:val="0060776B"/>
    <w:rsid w:val="00607BBD"/>
    <w:rsid w:val="00607C55"/>
    <w:rsid w:val="00612C8B"/>
    <w:rsid w:val="00613F76"/>
    <w:rsid w:val="00614256"/>
    <w:rsid w:val="00617B6A"/>
    <w:rsid w:val="006211F4"/>
    <w:rsid w:val="00621C3A"/>
    <w:rsid w:val="00623487"/>
    <w:rsid w:val="00624C9E"/>
    <w:rsid w:val="00624EFA"/>
    <w:rsid w:val="00626E27"/>
    <w:rsid w:val="006321AF"/>
    <w:rsid w:val="006335FA"/>
    <w:rsid w:val="006346E4"/>
    <w:rsid w:val="00636BE5"/>
    <w:rsid w:val="00640068"/>
    <w:rsid w:val="006407C0"/>
    <w:rsid w:val="00640DCD"/>
    <w:rsid w:val="0064134F"/>
    <w:rsid w:val="00641A12"/>
    <w:rsid w:val="00641A67"/>
    <w:rsid w:val="006439DC"/>
    <w:rsid w:val="006448D7"/>
    <w:rsid w:val="00645630"/>
    <w:rsid w:val="006474CD"/>
    <w:rsid w:val="00647A7A"/>
    <w:rsid w:val="00650409"/>
    <w:rsid w:val="00651FA7"/>
    <w:rsid w:val="00653311"/>
    <w:rsid w:val="00655AC4"/>
    <w:rsid w:val="00655AF5"/>
    <w:rsid w:val="00657E98"/>
    <w:rsid w:val="00660A24"/>
    <w:rsid w:val="00662D71"/>
    <w:rsid w:val="0066350F"/>
    <w:rsid w:val="006643E2"/>
    <w:rsid w:val="00664B05"/>
    <w:rsid w:val="00664C5B"/>
    <w:rsid w:val="006707D9"/>
    <w:rsid w:val="00670B71"/>
    <w:rsid w:val="0067105B"/>
    <w:rsid w:val="00671E43"/>
    <w:rsid w:val="00672266"/>
    <w:rsid w:val="006726F1"/>
    <w:rsid w:val="00672AE7"/>
    <w:rsid w:val="0067514C"/>
    <w:rsid w:val="0067715F"/>
    <w:rsid w:val="006778E0"/>
    <w:rsid w:val="00683ACB"/>
    <w:rsid w:val="00683C3E"/>
    <w:rsid w:val="00683C72"/>
    <w:rsid w:val="00684A2D"/>
    <w:rsid w:val="00685118"/>
    <w:rsid w:val="00686056"/>
    <w:rsid w:val="00686D9E"/>
    <w:rsid w:val="00687F21"/>
    <w:rsid w:val="006919C1"/>
    <w:rsid w:val="00692205"/>
    <w:rsid w:val="0069494B"/>
    <w:rsid w:val="00694C2F"/>
    <w:rsid w:val="006974DB"/>
    <w:rsid w:val="006979DF"/>
    <w:rsid w:val="006A08FE"/>
    <w:rsid w:val="006A0DF6"/>
    <w:rsid w:val="006A3752"/>
    <w:rsid w:val="006A37F5"/>
    <w:rsid w:val="006A418A"/>
    <w:rsid w:val="006A4AA6"/>
    <w:rsid w:val="006A50E6"/>
    <w:rsid w:val="006A5B65"/>
    <w:rsid w:val="006A5C14"/>
    <w:rsid w:val="006A6803"/>
    <w:rsid w:val="006B00F2"/>
    <w:rsid w:val="006B109C"/>
    <w:rsid w:val="006B278D"/>
    <w:rsid w:val="006B2B63"/>
    <w:rsid w:val="006B4E4F"/>
    <w:rsid w:val="006B6015"/>
    <w:rsid w:val="006B7561"/>
    <w:rsid w:val="006B7804"/>
    <w:rsid w:val="006C0172"/>
    <w:rsid w:val="006C02C6"/>
    <w:rsid w:val="006C1B87"/>
    <w:rsid w:val="006C2491"/>
    <w:rsid w:val="006C30B5"/>
    <w:rsid w:val="006C39BA"/>
    <w:rsid w:val="006C3E22"/>
    <w:rsid w:val="006C42B0"/>
    <w:rsid w:val="006C44E9"/>
    <w:rsid w:val="006C4A36"/>
    <w:rsid w:val="006C4D03"/>
    <w:rsid w:val="006D0A7E"/>
    <w:rsid w:val="006D1EFE"/>
    <w:rsid w:val="006D4F0C"/>
    <w:rsid w:val="006D501C"/>
    <w:rsid w:val="006D5D65"/>
    <w:rsid w:val="006D69C0"/>
    <w:rsid w:val="006D6B92"/>
    <w:rsid w:val="006D7940"/>
    <w:rsid w:val="006E08DC"/>
    <w:rsid w:val="006E09DE"/>
    <w:rsid w:val="006E0ADE"/>
    <w:rsid w:val="006E1669"/>
    <w:rsid w:val="006E1800"/>
    <w:rsid w:val="006E1B36"/>
    <w:rsid w:val="006E269A"/>
    <w:rsid w:val="006E4156"/>
    <w:rsid w:val="006E4329"/>
    <w:rsid w:val="006E5606"/>
    <w:rsid w:val="006E6013"/>
    <w:rsid w:val="006E657F"/>
    <w:rsid w:val="006E7F3D"/>
    <w:rsid w:val="006F20E5"/>
    <w:rsid w:val="006F2EE0"/>
    <w:rsid w:val="006F3950"/>
    <w:rsid w:val="006F430D"/>
    <w:rsid w:val="006F4A15"/>
    <w:rsid w:val="006F5B22"/>
    <w:rsid w:val="006F791A"/>
    <w:rsid w:val="0070114D"/>
    <w:rsid w:val="00702027"/>
    <w:rsid w:val="00704D3D"/>
    <w:rsid w:val="0070509C"/>
    <w:rsid w:val="00705B43"/>
    <w:rsid w:val="0070662C"/>
    <w:rsid w:val="00712A91"/>
    <w:rsid w:val="007132B7"/>
    <w:rsid w:val="00713446"/>
    <w:rsid w:val="00713DED"/>
    <w:rsid w:val="007153E7"/>
    <w:rsid w:val="00715C03"/>
    <w:rsid w:val="007175E5"/>
    <w:rsid w:val="007205A7"/>
    <w:rsid w:val="00720812"/>
    <w:rsid w:val="0072209A"/>
    <w:rsid w:val="0072249C"/>
    <w:rsid w:val="00723102"/>
    <w:rsid w:val="00724560"/>
    <w:rsid w:val="00725943"/>
    <w:rsid w:val="007264F4"/>
    <w:rsid w:val="0073043C"/>
    <w:rsid w:val="007307B8"/>
    <w:rsid w:val="00733462"/>
    <w:rsid w:val="00733E2B"/>
    <w:rsid w:val="00734061"/>
    <w:rsid w:val="007343D8"/>
    <w:rsid w:val="007350BB"/>
    <w:rsid w:val="00735AC5"/>
    <w:rsid w:val="00736500"/>
    <w:rsid w:val="00742111"/>
    <w:rsid w:val="00742B28"/>
    <w:rsid w:val="0074333D"/>
    <w:rsid w:val="0074437A"/>
    <w:rsid w:val="00744447"/>
    <w:rsid w:val="00746675"/>
    <w:rsid w:val="00747037"/>
    <w:rsid w:val="007502E5"/>
    <w:rsid w:val="00751206"/>
    <w:rsid w:val="00751380"/>
    <w:rsid w:val="0075234B"/>
    <w:rsid w:val="00753021"/>
    <w:rsid w:val="00755D80"/>
    <w:rsid w:val="00760A8F"/>
    <w:rsid w:val="0076433C"/>
    <w:rsid w:val="00764381"/>
    <w:rsid w:val="00766021"/>
    <w:rsid w:val="00767A8D"/>
    <w:rsid w:val="00770318"/>
    <w:rsid w:val="00771DCE"/>
    <w:rsid w:val="007740D4"/>
    <w:rsid w:val="0077431C"/>
    <w:rsid w:val="0077511C"/>
    <w:rsid w:val="00775193"/>
    <w:rsid w:val="0077680C"/>
    <w:rsid w:val="00776BBE"/>
    <w:rsid w:val="00780F12"/>
    <w:rsid w:val="00781457"/>
    <w:rsid w:val="007822C5"/>
    <w:rsid w:val="007839DB"/>
    <w:rsid w:val="00784DCD"/>
    <w:rsid w:val="00790239"/>
    <w:rsid w:val="00795892"/>
    <w:rsid w:val="007964AE"/>
    <w:rsid w:val="007965AC"/>
    <w:rsid w:val="00796D2D"/>
    <w:rsid w:val="00796F7B"/>
    <w:rsid w:val="007A0272"/>
    <w:rsid w:val="007A06CE"/>
    <w:rsid w:val="007A0873"/>
    <w:rsid w:val="007A1166"/>
    <w:rsid w:val="007A14DC"/>
    <w:rsid w:val="007A38E3"/>
    <w:rsid w:val="007A426D"/>
    <w:rsid w:val="007A4582"/>
    <w:rsid w:val="007A6D36"/>
    <w:rsid w:val="007B0773"/>
    <w:rsid w:val="007B47B1"/>
    <w:rsid w:val="007B70B3"/>
    <w:rsid w:val="007C1966"/>
    <w:rsid w:val="007C230D"/>
    <w:rsid w:val="007C3378"/>
    <w:rsid w:val="007C3A73"/>
    <w:rsid w:val="007C443F"/>
    <w:rsid w:val="007C4563"/>
    <w:rsid w:val="007C45FC"/>
    <w:rsid w:val="007C7E1D"/>
    <w:rsid w:val="007D18FA"/>
    <w:rsid w:val="007D1FDE"/>
    <w:rsid w:val="007D21B5"/>
    <w:rsid w:val="007D2E58"/>
    <w:rsid w:val="007D4834"/>
    <w:rsid w:val="007D6EEB"/>
    <w:rsid w:val="007D703A"/>
    <w:rsid w:val="007D726F"/>
    <w:rsid w:val="007E2BFB"/>
    <w:rsid w:val="007E2E6B"/>
    <w:rsid w:val="007E46A5"/>
    <w:rsid w:val="007E5408"/>
    <w:rsid w:val="007E6795"/>
    <w:rsid w:val="007E74E8"/>
    <w:rsid w:val="007E7C23"/>
    <w:rsid w:val="007F01D1"/>
    <w:rsid w:val="007F103C"/>
    <w:rsid w:val="007F1B69"/>
    <w:rsid w:val="007F2C86"/>
    <w:rsid w:val="007F3689"/>
    <w:rsid w:val="007F3D1C"/>
    <w:rsid w:val="007F47C7"/>
    <w:rsid w:val="007F5004"/>
    <w:rsid w:val="007F60A1"/>
    <w:rsid w:val="007F6F3F"/>
    <w:rsid w:val="00801557"/>
    <w:rsid w:val="00802567"/>
    <w:rsid w:val="00802712"/>
    <w:rsid w:val="00803D1F"/>
    <w:rsid w:val="0080473A"/>
    <w:rsid w:val="00807694"/>
    <w:rsid w:val="00807B74"/>
    <w:rsid w:val="00807E04"/>
    <w:rsid w:val="00807E0A"/>
    <w:rsid w:val="00811949"/>
    <w:rsid w:val="00812233"/>
    <w:rsid w:val="00812F37"/>
    <w:rsid w:val="00814D75"/>
    <w:rsid w:val="00816890"/>
    <w:rsid w:val="008176C1"/>
    <w:rsid w:val="008201E5"/>
    <w:rsid w:val="008208B8"/>
    <w:rsid w:val="00821284"/>
    <w:rsid w:val="00821298"/>
    <w:rsid w:val="008216D9"/>
    <w:rsid w:val="0082192E"/>
    <w:rsid w:val="0082341B"/>
    <w:rsid w:val="0082368A"/>
    <w:rsid w:val="00823DE6"/>
    <w:rsid w:val="00826646"/>
    <w:rsid w:val="00831F6A"/>
    <w:rsid w:val="00832A04"/>
    <w:rsid w:val="00832BCB"/>
    <w:rsid w:val="008335FA"/>
    <w:rsid w:val="00833D0C"/>
    <w:rsid w:val="0083523A"/>
    <w:rsid w:val="00835837"/>
    <w:rsid w:val="00836884"/>
    <w:rsid w:val="00836D5A"/>
    <w:rsid w:val="00837DD8"/>
    <w:rsid w:val="008409CA"/>
    <w:rsid w:val="008416FC"/>
    <w:rsid w:val="008420D0"/>
    <w:rsid w:val="00843D26"/>
    <w:rsid w:val="008440CA"/>
    <w:rsid w:val="00845ED4"/>
    <w:rsid w:val="008463C7"/>
    <w:rsid w:val="00847E26"/>
    <w:rsid w:val="00851080"/>
    <w:rsid w:val="0085125F"/>
    <w:rsid w:val="00851959"/>
    <w:rsid w:val="0085470A"/>
    <w:rsid w:val="00857E07"/>
    <w:rsid w:val="00860E96"/>
    <w:rsid w:val="00861EEA"/>
    <w:rsid w:val="0086278F"/>
    <w:rsid w:val="0086288C"/>
    <w:rsid w:val="00863327"/>
    <w:rsid w:val="00863540"/>
    <w:rsid w:val="008640D6"/>
    <w:rsid w:val="00866EF0"/>
    <w:rsid w:val="00870619"/>
    <w:rsid w:val="00870AE2"/>
    <w:rsid w:val="00872B34"/>
    <w:rsid w:val="008735CD"/>
    <w:rsid w:val="00873F58"/>
    <w:rsid w:val="00875670"/>
    <w:rsid w:val="00875799"/>
    <w:rsid w:val="008775D3"/>
    <w:rsid w:val="0088293E"/>
    <w:rsid w:val="00883495"/>
    <w:rsid w:val="00884573"/>
    <w:rsid w:val="00884606"/>
    <w:rsid w:val="008848C2"/>
    <w:rsid w:val="00885560"/>
    <w:rsid w:val="008862ED"/>
    <w:rsid w:val="00886AE9"/>
    <w:rsid w:val="00886AF2"/>
    <w:rsid w:val="008873B9"/>
    <w:rsid w:val="0089007D"/>
    <w:rsid w:val="00890CAA"/>
    <w:rsid w:val="00890FFC"/>
    <w:rsid w:val="00892D0B"/>
    <w:rsid w:val="0089310C"/>
    <w:rsid w:val="0089366A"/>
    <w:rsid w:val="008954CE"/>
    <w:rsid w:val="008A0310"/>
    <w:rsid w:val="008A230B"/>
    <w:rsid w:val="008A2744"/>
    <w:rsid w:val="008A3277"/>
    <w:rsid w:val="008A3E5C"/>
    <w:rsid w:val="008A5B96"/>
    <w:rsid w:val="008A75EA"/>
    <w:rsid w:val="008A76BE"/>
    <w:rsid w:val="008B1007"/>
    <w:rsid w:val="008B1B72"/>
    <w:rsid w:val="008B1D97"/>
    <w:rsid w:val="008B2D74"/>
    <w:rsid w:val="008B49BD"/>
    <w:rsid w:val="008B4EB2"/>
    <w:rsid w:val="008B64F8"/>
    <w:rsid w:val="008B79ED"/>
    <w:rsid w:val="008C0DC3"/>
    <w:rsid w:val="008C23B6"/>
    <w:rsid w:val="008C247F"/>
    <w:rsid w:val="008C27B0"/>
    <w:rsid w:val="008C304D"/>
    <w:rsid w:val="008C3E03"/>
    <w:rsid w:val="008C4A07"/>
    <w:rsid w:val="008C6191"/>
    <w:rsid w:val="008D1403"/>
    <w:rsid w:val="008D191D"/>
    <w:rsid w:val="008D44D9"/>
    <w:rsid w:val="008D6F7B"/>
    <w:rsid w:val="008D7647"/>
    <w:rsid w:val="008E012E"/>
    <w:rsid w:val="008E0812"/>
    <w:rsid w:val="008E154E"/>
    <w:rsid w:val="008E1BEF"/>
    <w:rsid w:val="008E25DD"/>
    <w:rsid w:val="008E3084"/>
    <w:rsid w:val="008E3CB9"/>
    <w:rsid w:val="008E6F65"/>
    <w:rsid w:val="008E7A67"/>
    <w:rsid w:val="008F0002"/>
    <w:rsid w:val="008F095C"/>
    <w:rsid w:val="008F1E5E"/>
    <w:rsid w:val="008F3E3B"/>
    <w:rsid w:val="008F5C12"/>
    <w:rsid w:val="008F5EFC"/>
    <w:rsid w:val="008F7520"/>
    <w:rsid w:val="00901D1B"/>
    <w:rsid w:val="009030D0"/>
    <w:rsid w:val="0090489E"/>
    <w:rsid w:val="00910042"/>
    <w:rsid w:val="00911409"/>
    <w:rsid w:val="0091233E"/>
    <w:rsid w:val="00914775"/>
    <w:rsid w:val="009160D8"/>
    <w:rsid w:val="0091745A"/>
    <w:rsid w:val="00917C6D"/>
    <w:rsid w:val="009200CE"/>
    <w:rsid w:val="0092049D"/>
    <w:rsid w:val="009209CB"/>
    <w:rsid w:val="00923F4E"/>
    <w:rsid w:val="00924171"/>
    <w:rsid w:val="0092418C"/>
    <w:rsid w:val="00925149"/>
    <w:rsid w:val="00925F08"/>
    <w:rsid w:val="00925F90"/>
    <w:rsid w:val="0092694C"/>
    <w:rsid w:val="00927DF0"/>
    <w:rsid w:val="00930D7D"/>
    <w:rsid w:val="009318CD"/>
    <w:rsid w:val="00931988"/>
    <w:rsid w:val="00931D53"/>
    <w:rsid w:val="00932AC6"/>
    <w:rsid w:val="00933372"/>
    <w:rsid w:val="00933A14"/>
    <w:rsid w:val="0093622E"/>
    <w:rsid w:val="00936AF4"/>
    <w:rsid w:val="00937284"/>
    <w:rsid w:val="0094054C"/>
    <w:rsid w:val="00941505"/>
    <w:rsid w:val="009415BB"/>
    <w:rsid w:val="00942005"/>
    <w:rsid w:val="009421F9"/>
    <w:rsid w:val="009428EA"/>
    <w:rsid w:val="00942CF9"/>
    <w:rsid w:val="009430C8"/>
    <w:rsid w:val="009432E4"/>
    <w:rsid w:val="009434EE"/>
    <w:rsid w:val="00945803"/>
    <w:rsid w:val="009461CA"/>
    <w:rsid w:val="00950ED3"/>
    <w:rsid w:val="009513E8"/>
    <w:rsid w:val="00951C3B"/>
    <w:rsid w:val="00951F4F"/>
    <w:rsid w:val="009523F9"/>
    <w:rsid w:val="00952B17"/>
    <w:rsid w:val="00953481"/>
    <w:rsid w:val="00954569"/>
    <w:rsid w:val="00954E3C"/>
    <w:rsid w:val="00954F6C"/>
    <w:rsid w:val="009561F3"/>
    <w:rsid w:val="009564C8"/>
    <w:rsid w:val="00956608"/>
    <w:rsid w:val="00957D3F"/>
    <w:rsid w:val="0096081E"/>
    <w:rsid w:val="00960EBA"/>
    <w:rsid w:val="009618D9"/>
    <w:rsid w:val="00961E54"/>
    <w:rsid w:val="009632A8"/>
    <w:rsid w:val="00965D24"/>
    <w:rsid w:val="00966060"/>
    <w:rsid w:val="00966EDB"/>
    <w:rsid w:val="00970024"/>
    <w:rsid w:val="0097108C"/>
    <w:rsid w:val="009714A3"/>
    <w:rsid w:val="0097194C"/>
    <w:rsid w:val="00972AC9"/>
    <w:rsid w:val="0097411E"/>
    <w:rsid w:val="009743F4"/>
    <w:rsid w:val="00975D67"/>
    <w:rsid w:val="00975FF8"/>
    <w:rsid w:val="009762AF"/>
    <w:rsid w:val="0098096A"/>
    <w:rsid w:val="00980D34"/>
    <w:rsid w:val="0098102D"/>
    <w:rsid w:val="00982B8D"/>
    <w:rsid w:val="00982ECB"/>
    <w:rsid w:val="00983663"/>
    <w:rsid w:val="00985A16"/>
    <w:rsid w:val="00986588"/>
    <w:rsid w:val="009870CB"/>
    <w:rsid w:val="00987715"/>
    <w:rsid w:val="009877E3"/>
    <w:rsid w:val="00987A1B"/>
    <w:rsid w:val="00995ECB"/>
    <w:rsid w:val="00997A52"/>
    <w:rsid w:val="009A030B"/>
    <w:rsid w:val="009A07E3"/>
    <w:rsid w:val="009A1A26"/>
    <w:rsid w:val="009A40C2"/>
    <w:rsid w:val="009A4A7B"/>
    <w:rsid w:val="009A5050"/>
    <w:rsid w:val="009A5364"/>
    <w:rsid w:val="009A6ED4"/>
    <w:rsid w:val="009A70B2"/>
    <w:rsid w:val="009A7881"/>
    <w:rsid w:val="009A7A85"/>
    <w:rsid w:val="009B0147"/>
    <w:rsid w:val="009B0F0C"/>
    <w:rsid w:val="009B19D2"/>
    <w:rsid w:val="009B1F1A"/>
    <w:rsid w:val="009C1BC5"/>
    <w:rsid w:val="009C343B"/>
    <w:rsid w:val="009C642E"/>
    <w:rsid w:val="009C66B6"/>
    <w:rsid w:val="009D004F"/>
    <w:rsid w:val="009D052E"/>
    <w:rsid w:val="009D3B90"/>
    <w:rsid w:val="009D3C5A"/>
    <w:rsid w:val="009D5235"/>
    <w:rsid w:val="009D6D92"/>
    <w:rsid w:val="009D7852"/>
    <w:rsid w:val="009D791B"/>
    <w:rsid w:val="009E3BB0"/>
    <w:rsid w:val="009E3DCA"/>
    <w:rsid w:val="009F20A7"/>
    <w:rsid w:val="009F291D"/>
    <w:rsid w:val="009F3215"/>
    <w:rsid w:val="009F3393"/>
    <w:rsid w:val="009F4519"/>
    <w:rsid w:val="00A00D63"/>
    <w:rsid w:val="00A00EE4"/>
    <w:rsid w:val="00A02171"/>
    <w:rsid w:val="00A035A0"/>
    <w:rsid w:val="00A04A32"/>
    <w:rsid w:val="00A07683"/>
    <w:rsid w:val="00A077A8"/>
    <w:rsid w:val="00A07CEA"/>
    <w:rsid w:val="00A07D50"/>
    <w:rsid w:val="00A10B12"/>
    <w:rsid w:val="00A10F43"/>
    <w:rsid w:val="00A111E8"/>
    <w:rsid w:val="00A1276A"/>
    <w:rsid w:val="00A132AC"/>
    <w:rsid w:val="00A15CF4"/>
    <w:rsid w:val="00A16D2E"/>
    <w:rsid w:val="00A20DBF"/>
    <w:rsid w:val="00A20F2C"/>
    <w:rsid w:val="00A2156F"/>
    <w:rsid w:val="00A22C6D"/>
    <w:rsid w:val="00A2326C"/>
    <w:rsid w:val="00A245F6"/>
    <w:rsid w:val="00A24819"/>
    <w:rsid w:val="00A24C9D"/>
    <w:rsid w:val="00A27A0B"/>
    <w:rsid w:val="00A30394"/>
    <w:rsid w:val="00A31661"/>
    <w:rsid w:val="00A318CC"/>
    <w:rsid w:val="00A31F32"/>
    <w:rsid w:val="00A32297"/>
    <w:rsid w:val="00A334FF"/>
    <w:rsid w:val="00A33ADE"/>
    <w:rsid w:val="00A35BFF"/>
    <w:rsid w:val="00A36EE0"/>
    <w:rsid w:val="00A37BEF"/>
    <w:rsid w:val="00A4090C"/>
    <w:rsid w:val="00A41BF6"/>
    <w:rsid w:val="00A46331"/>
    <w:rsid w:val="00A46BBF"/>
    <w:rsid w:val="00A47565"/>
    <w:rsid w:val="00A504E6"/>
    <w:rsid w:val="00A5180C"/>
    <w:rsid w:val="00A53449"/>
    <w:rsid w:val="00A55298"/>
    <w:rsid w:val="00A55C45"/>
    <w:rsid w:val="00A560DA"/>
    <w:rsid w:val="00A56B05"/>
    <w:rsid w:val="00A571F5"/>
    <w:rsid w:val="00A60EAC"/>
    <w:rsid w:val="00A65418"/>
    <w:rsid w:val="00A665E2"/>
    <w:rsid w:val="00A66844"/>
    <w:rsid w:val="00A73358"/>
    <w:rsid w:val="00A73F75"/>
    <w:rsid w:val="00A74834"/>
    <w:rsid w:val="00A74DB8"/>
    <w:rsid w:val="00A764E7"/>
    <w:rsid w:val="00A76507"/>
    <w:rsid w:val="00A766C2"/>
    <w:rsid w:val="00A77601"/>
    <w:rsid w:val="00A807FF"/>
    <w:rsid w:val="00A8179F"/>
    <w:rsid w:val="00A82F4F"/>
    <w:rsid w:val="00A84A73"/>
    <w:rsid w:val="00A87288"/>
    <w:rsid w:val="00A874B8"/>
    <w:rsid w:val="00A87BDD"/>
    <w:rsid w:val="00A90D9D"/>
    <w:rsid w:val="00A936E4"/>
    <w:rsid w:val="00A938CD"/>
    <w:rsid w:val="00A94C72"/>
    <w:rsid w:val="00A95337"/>
    <w:rsid w:val="00A954E8"/>
    <w:rsid w:val="00A95780"/>
    <w:rsid w:val="00A95B32"/>
    <w:rsid w:val="00A95EC9"/>
    <w:rsid w:val="00A96839"/>
    <w:rsid w:val="00AA06B2"/>
    <w:rsid w:val="00AA1FFD"/>
    <w:rsid w:val="00AA268D"/>
    <w:rsid w:val="00AA2A3C"/>
    <w:rsid w:val="00AA2C13"/>
    <w:rsid w:val="00AA3003"/>
    <w:rsid w:val="00AA40D0"/>
    <w:rsid w:val="00AA531C"/>
    <w:rsid w:val="00AA5D83"/>
    <w:rsid w:val="00AA6EDD"/>
    <w:rsid w:val="00AB1C1D"/>
    <w:rsid w:val="00AB3B09"/>
    <w:rsid w:val="00AB3CE8"/>
    <w:rsid w:val="00AB5F5A"/>
    <w:rsid w:val="00AB6E01"/>
    <w:rsid w:val="00AB7C37"/>
    <w:rsid w:val="00AC0199"/>
    <w:rsid w:val="00AC0DDF"/>
    <w:rsid w:val="00AC1D4F"/>
    <w:rsid w:val="00AC298D"/>
    <w:rsid w:val="00AC660A"/>
    <w:rsid w:val="00AC7198"/>
    <w:rsid w:val="00AC74C0"/>
    <w:rsid w:val="00AD0446"/>
    <w:rsid w:val="00AD3351"/>
    <w:rsid w:val="00AD3A9B"/>
    <w:rsid w:val="00AD3D68"/>
    <w:rsid w:val="00AD6B9B"/>
    <w:rsid w:val="00AE2E88"/>
    <w:rsid w:val="00AE4543"/>
    <w:rsid w:val="00AE658E"/>
    <w:rsid w:val="00AE7A5F"/>
    <w:rsid w:val="00AE7AB2"/>
    <w:rsid w:val="00AF2241"/>
    <w:rsid w:val="00AF5421"/>
    <w:rsid w:val="00B01FE9"/>
    <w:rsid w:val="00B024F8"/>
    <w:rsid w:val="00B03CF7"/>
    <w:rsid w:val="00B068DF"/>
    <w:rsid w:val="00B10910"/>
    <w:rsid w:val="00B11095"/>
    <w:rsid w:val="00B11EAD"/>
    <w:rsid w:val="00B15360"/>
    <w:rsid w:val="00B15C3D"/>
    <w:rsid w:val="00B16A22"/>
    <w:rsid w:val="00B17472"/>
    <w:rsid w:val="00B20D36"/>
    <w:rsid w:val="00B2120A"/>
    <w:rsid w:val="00B22D8B"/>
    <w:rsid w:val="00B22FED"/>
    <w:rsid w:val="00B23A50"/>
    <w:rsid w:val="00B23F8B"/>
    <w:rsid w:val="00B27AE8"/>
    <w:rsid w:val="00B333D1"/>
    <w:rsid w:val="00B333F1"/>
    <w:rsid w:val="00B339BD"/>
    <w:rsid w:val="00B363AF"/>
    <w:rsid w:val="00B36FA0"/>
    <w:rsid w:val="00B44663"/>
    <w:rsid w:val="00B467BA"/>
    <w:rsid w:val="00B47249"/>
    <w:rsid w:val="00B47D80"/>
    <w:rsid w:val="00B519A6"/>
    <w:rsid w:val="00B54654"/>
    <w:rsid w:val="00B55CE7"/>
    <w:rsid w:val="00B56C68"/>
    <w:rsid w:val="00B60D16"/>
    <w:rsid w:val="00B6194A"/>
    <w:rsid w:val="00B61B1D"/>
    <w:rsid w:val="00B62638"/>
    <w:rsid w:val="00B62D35"/>
    <w:rsid w:val="00B6310B"/>
    <w:rsid w:val="00B6399E"/>
    <w:rsid w:val="00B64651"/>
    <w:rsid w:val="00B72E00"/>
    <w:rsid w:val="00B73942"/>
    <w:rsid w:val="00B75506"/>
    <w:rsid w:val="00B75DB8"/>
    <w:rsid w:val="00B8204A"/>
    <w:rsid w:val="00B862C7"/>
    <w:rsid w:val="00B877CF"/>
    <w:rsid w:val="00B925DD"/>
    <w:rsid w:val="00B927C1"/>
    <w:rsid w:val="00B92996"/>
    <w:rsid w:val="00B92D7E"/>
    <w:rsid w:val="00B939B4"/>
    <w:rsid w:val="00B96F79"/>
    <w:rsid w:val="00BA2EF9"/>
    <w:rsid w:val="00BA4E78"/>
    <w:rsid w:val="00BA5030"/>
    <w:rsid w:val="00BA778C"/>
    <w:rsid w:val="00BB2346"/>
    <w:rsid w:val="00BB4734"/>
    <w:rsid w:val="00BB50EE"/>
    <w:rsid w:val="00BB5C11"/>
    <w:rsid w:val="00BB5F9A"/>
    <w:rsid w:val="00BB6A14"/>
    <w:rsid w:val="00BB6A5B"/>
    <w:rsid w:val="00BB7B7B"/>
    <w:rsid w:val="00BC0AC6"/>
    <w:rsid w:val="00BC0F3C"/>
    <w:rsid w:val="00BC1C0D"/>
    <w:rsid w:val="00BC2368"/>
    <w:rsid w:val="00BC3BC9"/>
    <w:rsid w:val="00BC4BC3"/>
    <w:rsid w:val="00BC5A5F"/>
    <w:rsid w:val="00BC5D62"/>
    <w:rsid w:val="00BC5FA3"/>
    <w:rsid w:val="00BC741B"/>
    <w:rsid w:val="00BD05EA"/>
    <w:rsid w:val="00BD0890"/>
    <w:rsid w:val="00BD2CB3"/>
    <w:rsid w:val="00BD346A"/>
    <w:rsid w:val="00BD4142"/>
    <w:rsid w:val="00BD527B"/>
    <w:rsid w:val="00BD7FC3"/>
    <w:rsid w:val="00BE0FB6"/>
    <w:rsid w:val="00BE2436"/>
    <w:rsid w:val="00BE26B5"/>
    <w:rsid w:val="00BE38BA"/>
    <w:rsid w:val="00BE4A33"/>
    <w:rsid w:val="00BF036C"/>
    <w:rsid w:val="00BF1EA0"/>
    <w:rsid w:val="00BF2E59"/>
    <w:rsid w:val="00BF3507"/>
    <w:rsid w:val="00BF4790"/>
    <w:rsid w:val="00BF4C66"/>
    <w:rsid w:val="00BF4E21"/>
    <w:rsid w:val="00BF65EA"/>
    <w:rsid w:val="00BF7B3A"/>
    <w:rsid w:val="00BF7C28"/>
    <w:rsid w:val="00C01022"/>
    <w:rsid w:val="00C020B4"/>
    <w:rsid w:val="00C02DEE"/>
    <w:rsid w:val="00C032DE"/>
    <w:rsid w:val="00C045F5"/>
    <w:rsid w:val="00C0464E"/>
    <w:rsid w:val="00C04FA7"/>
    <w:rsid w:val="00C05476"/>
    <w:rsid w:val="00C06C2D"/>
    <w:rsid w:val="00C07034"/>
    <w:rsid w:val="00C10E14"/>
    <w:rsid w:val="00C12EF3"/>
    <w:rsid w:val="00C13429"/>
    <w:rsid w:val="00C15524"/>
    <w:rsid w:val="00C15874"/>
    <w:rsid w:val="00C1614F"/>
    <w:rsid w:val="00C162B9"/>
    <w:rsid w:val="00C16FDC"/>
    <w:rsid w:val="00C179D6"/>
    <w:rsid w:val="00C24B60"/>
    <w:rsid w:val="00C25877"/>
    <w:rsid w:val="00C265C1"/>
    <w:rsid w:val="00C27A19"/>
    <w:rsid w:val="00C31228"/>
    <w:rsid w:val="00C3265E"/>
    <w:rsid w:val="00C3415E"/>
    <w:rsid w:val="00C35ADB"/>
    <w:rsid w:val="00C35BE1"/>
    <w:rsid w:val="00C36670"/>
    <w:rsid w:val="00C366EB"/>
    <w:rsid w:val="00C37253"/>
    <w:rsid w:val="00C43068"/>
    <w:rsid w:val="00C43149"/>
    <w:rsid w:val="00C4381F"/>
    <w:rsid w:val="00C44462"/>
    <w:rsid w:val="00C45839"/>
    <w:rsid w:val="00C45B8B"/>
    <w:rsid w:val="00C45C58"/>
    <w:rsid w:val="00C46E16"/>
    <w:rsid w:val="00C52BA2"/>
    <w:rsid w:val="00C6280B"/>
    <w:rsid w:val="00C62B7A"/>
    <w:rsid w:val="00C62FD5"/>
    <w:rsid w:val="00C63909"/>
    <w:rsid w:val="00C66464"/>
    <w:rsid w:val="00C6656C"/>
    <w:rsid w:val="00C667DD"/>
    <w:rsid w:val="00C6707F"/>
    <w:rsid w:val="00C67E08"/>
    <w:rsid w:val="00C70B36"/>
    <w:rsid w:val="00C70E81"/>
    <w:rsid w:val="00C71826"/>
    <w:rsid w:val="00C7538E"/>
    <w:rsid w:val="00C833E1"/>
    <w:rsid w:val="00C90B68"/>
    <w:rsid w:val="00C90ED0"/>
    <w:rsid w:val="00C952C9"/>
    <w:rsid w:val="00C95CAB"/>
    <w:rsid w:val="00C975A4"/>
    <w:rsid w:val="00CA0216"/>
    <w:rsid w:val="00CA1A92"/>
    <w:rsid w:val="00CA46C1"/>
    <w:rsid w:val="00CA4C6E"/>
    <w:rsid w:val="00CB0405"/>
    <w:rsid w:val="00CB0D0C"/>
    <w:rsid w:val="00CB0EE7"/>
    <w:rsid w:val="00CB0F5A"/>
    <w:rsid w:val="00CB1426"/>
    <w:rsid w:val="00CB1A78"/>
    <w:rsid w:val="00CB2770"/>
    <w:rsid w:val="00CB3E36"/>
    <w:rsid w:val="00CB4CBA"/>
    <w:rsid w:val="00CB69C4"/>
    <w:rsid w:val="00CB7F04"/>
    <w:rsid w:val="00CC24E9"/>
    <w:rsid w:val="00CC34E5"/>
    <w:rsid w:val="00CC3A20"/>
    <w:rsid w:val="00CD40F3"/>
    <w:rsid w:val="00CD4DE6"/>
    <w:rsid w:val="00CD5CB6"/>
    <w:rsid w:val="00CD75AE"/>
    <w:rsid w:val="00CE0011"/>
    <w:rsid w:val="00CE19A7"/>
    <w:rsid w:val="00CE2DB3"/>
    <w:rsid w:val="00CE6490"/>
    <w:rsid w:val="00CE6FBA"/>
    <w:rsid w:val="00CE7C8D"/>
    <w:rsid w:val="00CF1A7D"/>
    <w:rsid w:val="00CF21D9"/>
    <w:rsid w:val="00CF3F78"/>
    <w:rsid w:val="00CF540E"/>
    <w:rsid w:val="00CF7B14"/>
    <w:rsid w:val="00CF7E45"/>
    <w:rsid w:val="00D03559"/>
    <w:rsid w:val="00D03C20"/>
    <w:rsid w:val="00D04994"/>
    <w:rsid w:val="00D057D5"/>
    <w:rsid w:val="00D10F6E"/>
    <w:rsid w:val="00D11893"/>
    <w:rsid w:val="00D11B66"/>
    <w:rsid w:val="00D12A3E"/>
    <w:rsid w:val="00D12FE9"/>
    <w:rsid w:val="00D13247"/>
    <w:rsid w:val="00D13739"/>
    <w:rsid w:val="00D142A2"/>
    <w:rsid w:val="00D143A8"/>
    <w:rsid w:val="00D143E6"/>
    <w:rsid w:val="00D15123"/>
    <w:rsid w:val="00D16C5F"/>
    <w:rsid w:val="00D17F84"/>
    <w:rsid w:val="00D2082F"/>
    <w:rsid w:val="00D22A37"/>
    <w:rsid w:val="00D2310B"/>
    <w:rsid w:val="00D23E12"/>
    <w:rsid w:val="00D264E3"/>
    <w:rsid w:val="00D2732A"/>
    <w:rsid w:val="00D30666"/>
    <w:rsid w:val="00D30FB4"/>
    <w:rsid w:val="00D31E78"/>
    <w:rsid w:val="00D323FE"/>
    <w:rsid w:val="00D34068"/>
    <w:rsid w:val="00D36FE4"/>
    <w:rsid w:val="00D419A3"/>
    <w:rsid w:val="00D42785"/>
    <w:rsid w:val="00D42A9A"/>
    <w:rsid w:val="00D45290"/>
    <w:rsid w:val="00D46FCB"/>
    <w:rsid w:val="00D47092"/>
    <w:rsid w:val="00D47D3F"/>
    <w:rsid w:val="00D5045F"/>
    <w:rsid w:val="00D532E7"/>
    <w:rsid w:val="00D55288"/>
    <w:rsid w:val="00D55415"/>
    <w:rsid w:val="00D55677"/>
    <w:rsid w:val="00D5614C"/>
    <w:rsid w:val="00D56576"/>
    <w:rsid w:val="00D574B0"/>
    <w:rsid w:val="00D6027A"/>
    <w:rsid w:val="00D61C52"/>
    <w:rsid w:val="00D61D96"/>
    <w:rsid w:val="00D6325B"/>
    <w:rsid w:val="00D644B5"/>
    <w:rsid w:val="00D64691"/>
    <w:rsid w:val="00D64C23"/>
    <w:rsid w:val="00D651FB"/>
    <w:rsid w:val="00D70A8F"/>
    <w:rsid w:val="00D72528"/>
    <w:rsid w:val="00D73B0D"/>
    <w:rsid w:val="00D76224"/>
    <w:rsid w:val="00D76583"/>
    <w:rsid w:val="00D82C69"/>
    <w:rsid w:val="00D83F87"/>
    <w:rsid w:val="00D84A31"/>
    <w:rsid w:val="00D84DEF"/>
    <w:rsid w:val="00D855DB"/>
    <w:rsid w:val="00D85A8F"/>
    <w:rsid w:val="00D86E42"/>
    <w:rsid w:val="00D87CFE"/>
    <w:rsid w:val="00D87ECD"/>
    <w:rsid w:val="00D90BAC"/>
    <w:rsid w:val="00D91185"/>
    <w:rsid w:val="00D91B95"/>
    <w:rsid w:val="00D91BAE"/>
    <w:rsid w:val="00D92E0C"/>
    <w:rsid w:val="00D95537"/>
    <w:rsid w:val="00D95988"/>
    <w:rsid w:val="00D95BF9"/>
    <w:rsid w:val="00D9692B"/>
    <w:rsid w:val="00D96C31"/>
    <w:rsid w:val="00D96C79"/>
    <w:rsid w:val="00D97926"/>
    <w:rsid w:val="00D97DF2"/>
    <w:rsid w:val="00DA0669"/>
    <w:rsid w:val="00DA0894"/>
    <w:rsid w:val="00DA234B"/>
    <w:rsid w:val="00DA4826"/>
    <w:rsid w:val="00DA534B"/>
    <w:rsid w:val="00DA5B89"/>
    <w:rsid w:val="00DA6A67"/>
    <w:rsid w:val="00DA6F58"/>
    <w:rsid w:val="00DB0AFF"/>
    <w:rsid w:val="00DB2F17"/>
    <w:rsid w:val="00DB3153"/>
    <w:rsid w:val="00DB3374"/>
    <w:rsid w:val="00DB3BB8"/>
    <w:rsid w:val="00DB4922"/>
    <w:rsid w:val="00DB6A42"/>
    <w:rsid w:val="00DB6F39"/>
    <w:rsid w:val="00DB776B"/>
    <w:rsid w:val="00DC0114"/>
    <w:rsid w:val="00DC03EA"/>
    <w:rsid w:val="00DC0978"/>
    <w:rsid w:val="00DC2DAC"/>
    <w:rsid w:val="00DC2FFC"/>
    <w:rsid w:val="00DC3D27"/>
    <w:rsid w:val="00DC4385"/>
    <w:rsid w:val="00DC4B1D"/>
    <w:rsid w:val="00DC6A50"/>
    <w:rsid w:val="00DC6D34"/>
    <w:rsid w:val="00DD0EA3"/>
    <w:rsid w:val="00DD10D1"/>
    <w:rsid w:val="00DD38BE"/>
    <w:rsid w:val="00DD5A60"/>
    <w:rsid w:val="00DD72F1"/>
    <w:rsid w:val="00DE19F8"/>
    <w:rsid w:val="00DE287E"/>
    <w:rsid w:val="00DE28A9"/>
    <w:rsid w:val="00DE44C6"/>
    <w:rsid w:val="00DE5C89"/>
    <w:rsid w:val="00DE5E2C"/>
    <w:rsid w:val="00DE7A2D"/>
    <w:rsid w:val="00DF145E"/>
    <w:rsid w:val="00DF1B57"/>
    <w:rsid w:val="00DF4A5D"/>
    <w:rsid w:val="00DF4B12"/>
    <w:rsid w:val="00DF4BFA"/>
    <w:rsid w:val="00E028EA"/>
    <w:rsid w:val="00E039B2"/>
    <w:rsid w:val="00E05205"/>
    <w:rsid w:val="00E07003"/>
    <w:rsid w:val="00E10B08"/>
    <w:rsid w:val="00E10F65"/>
    <w:rsid w:val="00E11E54"/>
    <w:rsid w:val="00E1202E"/>
    <w:rsid w:val="00E13438"/>
    <w:rsid w:val="00E144D7"/>
    <w:rsid w:val="00E17179"/>
    <w:rsid w:val="00E17386"/>
    <w:rsid w:val="00E20FA1"/>
    <w:rsid w:val="00E21D3E"/>
    <w:rsid w:val="00E22037"/>
    <w:rsid w:val="00E227ED"/>
    <w:rsid w:val="00E22C94"/>
    <w:rsid w:val="00E22F6F"/>
    <w:rsid w:val="00E25704"/>
    <w:rsid w:val="00E25EE1"/>
    <w:rsid w:val="00E27388"/>
    <w:rsid w:val="00E3041C"/>
    <w:rsid w:val="00E304B3"/>
    <w:rsid w:val="00E32F27"/>
    <w:rsid w:val="00E33A14"/>
    <w:rsid w:val="00E346D2"/>
    <w:rsid w:val="00E346F8"/>
    <w:rsid w:val="00E34E9C"/>
    <w:rsid w:val="00E34FE6"/>
    <w:rsid w:val="00E37AB3"/>
    <w:rsid w:val="00E40095"/>
    <w:rsid w:val="00E40318"/>
    <w:rsid w:val="00E40362"/>
    <w:rsid w:val="00E40578"/>
    <w:rsid w:val="00E425D8"/>
    <w:rsid w:val="00E430B8"/>
    <w:rsid w:val="00E435C8"/>
    <w:rsid w:val="00E460C5"/>
    <w:rsid w:val="00E46BA9"/>
    <w:rsid w:val="00E46C4E"/>
    <w:rsid w:val="00E46E88"/>
    <w:rsid w:val="00E50A08"/>
    <w:rsid w:val="00E50CA5"/>
    <w:rsid w:val="00E5156C"/>
    <w:rsid w:val="00E53B3C"/>
    <w:rsid w:val="00E53E54"/>
    <w:rsid w:val="00E541F0"/>
    <w:rsid w:val="00E619BA"/>
    <w:rsid w:val="00E621D0"/>
    <w:rsid w:val="00E62DA2"/>
    <w:rsid w:val="00E62DC5"/>
    <w:rsid w:val="00E62F09"/>
    <w:rsid w:val="00E6307B"/>
    <w:rsid w:val="00E634FD"/>
    <w:rsid w:val="00E65E45"/>
    <w:rsid w:val="00E70010"/>
    <w:rsid w:val="00E714C3"/>
    <w:rsid w:val="00E71722"/>
    <w:rsid w:val="00E72BFA"/>
    <w:rsid w:val="00E7434F"/>
    <w:rsid w:val="00E7560F"/>
    <w:rsid w:val="00E75A09"/>
    <w:rsid w:val="00E76914"/>
    <w:rsid w:val="00E777F0"/>
    <w:rsid w:val="00E77E06"/>
    <w:rsid w:val="00E80628"/>
    <w:rsid w:val="00E80E1A"/>
    <w:rsid w:val="00E816C7"/>
    <w:rsid w:val="00E81B6E"/>
    <w:rsid w:val="00E81CB8"/>
    <w:rsid w:val="00E81EFD"/>
    <w:rsid w:val="00E836EA"/>
    <w:rsid w:val="00E857CB"/>
    <w:rsid w:val="00E85B58"/>
    <w:rsid w:val="00E8701A"/>
    <w:rsid w:val="00E921BB"/>
    <w:rsid w:val="00E93B55"/>
    <w:rsid w:val="00E94EAE"/>
    <w:rsid w:val="00E95437"/>
    <w:rsid w:val="00E95E65"/>
    <w:rsid w:val="00E960FA"/>
    <w:rsid w:val="00E9630C"/>
    <w:rsid w:val="00EA3B64"/>
    <w:rsid w:val="00EA3E9F"/>
    <w:rsid w:val="00EA561E"/>
    <w:rsid w:val="00EA5FD8"/>
    <w:rsid w:val="00EA6977"/>
    <w:rsid w:val="00EA7003"/>
    <w:rsid w:val="00EA7395"/>
    <w:rsid w:val="00EB042C"/>
    <w:rsid w:val="00EB0AF4"/>
    <w:rsid w:val="00EB2345"/>
    <w:rsid w:val="00EB29C8"/>
    <w:rsid w:val="00EB30DF"/>
    <w:rsid w:val="00EB417B"/>
    <w:rsid w:val="00EB429D"/>
    <w:rsid w:val="00EB693E"/>
    <w:rsid w:val="00EB6F37"/>
    <w:rsid w:val="00EB76F8"/>
    <w:rsid w:val="00EC000F"/>
    <w:rsid w:val="00EC0C64"/>
    <w:rsid w:val="00EC0F7D"/>
    <w:rsid w:val="00EC23C7"/>
    <w:rsid w:val="00EC2702"/>
    <w:rsid w:val="00EC3B88"/>
    <w:rsid w:val="00EC3C99"/>
    <w:rsid w:val="00EC3E17"/>
    <w:rsid w:val="00EC7163"/>
    <w:rsid w:val="00EC757A"/>
    <w:rsid w:val="00EC7E9B"/>
    <w:rsid w:val="00ED00F3"/>
    <w:rsid w:val="00ED0C5D"/>
    <w:rsid w:val="00ED3F8E"/>
    <w:rsid w:val="00ED52B3"/>
    <w:rsid w:val="00ED54CB"/>
    <w:rsid w:val="00ED5564"/>
    <w:rsid w:val="00ED6A1B"/>
    <w:rsid w:val="00ED6D03"/>
    <w:rsid w:val="00ED7B7D"/>
    <w:rsid w:val="00EE16EF"/>
    <w:rsid w:val="00EE38FF"/>
    <w:rsid w:val="00EE393F"/>
    <w:rsid w:val="00EE4115"/>
    <w:rsid w:val="00EE4254"/>
    <w:rsid w:val="00EE50DA"/>
    <w:rsid w:val="00EE5361"/>
    <w:rsid w:val="00EE56C1"/>
    <w:rsid w:val="00EE5F65"/>
    <w:rsid w:val="00EF0975"/>
    <w:rsid w:val="00EF2084"/>
    <w:rsid w:val="00EF303A"/>
    <w:rsid w:val="00EF439A"/>
    <w:rsid w:val="00EF4844"/>
    <w:rsid w:val="00EF49A5"/>
    <w:rsid w:val="00EF6AAE"/>
    <w:rsid w:val="00EF6F7F"/>
    <w:rsid w:val="00F006D9"/>
    <w:rsid w:val="00F00867"/>
    <w:rsid w:val="00F00F0D"/>
    <w:rsid w:val="00F020F4"/>
    <w:rsid w:val="00F02991"/>
    <w:rsid w:val="00F02EB5"/>
    <w:rsid w:val="00F04271"/>
    <w:rsid w:val="00F04AD7"/>
    <w:rsid w:val="00F11AB4"/>
    <w:rsid w:val="00F11B83"/>
    <w:rsid w:val="00F17810"/>
    <w:rsid w:val="00F212C5"/>
    <w:rsid w:val="00F21580"/>
    <w:rsid w:val="00F21AFD"/>
    <w:rsid w:val="00F23205"/>
    <w:rsid w:val="00F24E9F"/>
    <w:rsid w:val="00F30B92"/>
    <w:rsid w:val="00F322E0"/>
    <w:rsid w:val="00F3452C"/>
    <w:rsid w:val="00F34BAC"/>
    <w:rsid w:val="00F37639"/>
    <w:rsid w:val="00F40236"/>
    <w:rsid w:val="00F41788"/>
    <w:rsid w:val="00F42298"/>
    <w:rsid w:val="00F45429"/>
    <w:rsid w:val="00F514D1"/>
    <w:rsid w:val="00F52628"/>
    <w:rsid w:val="00F52C28"/>
    <w:rsid w:val="00F52DCC"/>
    <w:rsid w:val="00F52FFD"/>
    <w:rsid w:val="00F5350A"/>
    <w:rsid w:val="00F53E80"/>
    <w:rsid w:val="00F6293A"/>
    <w:rsid w:val="00F62C10"/>
    <w:rsid w:val="00F62FCE"/>
    <w:rsid w:val="00F64C52"/>
    <w:rsid w:val="00F65BD7"/>
    <w:rsid w:val="00F668DE"/>
    <w:rsid w:val="00F6737D"/>
    <w:rsid w:val="00F673A7"/>
    <w:rsid w:val="00F67FE8"/>
    <w:rsid w:val="00F70B3A"/>
    <w:rsid w:val="00F752F0"/>
    <w:rsid w:val="00F76B5C"/>
    <w:rsid w:val="00F77DED"/>
    <w:rsid w:val="00F80A8B"/>
    <w:rsid w:val="00F83AC4"/>
    <w:rsid w:val="00F847D9"/>
    <w:rsid w:val="00F8553A"/>
    <w:rsid w:val="00F8568A"/>
    <w:rsid w:val="00F87400"/>
    <w:rsid w:val="00F87AAF"/>
    <w:rsid w:val="00F87F62"/>
    <w:rsid w:val="00F948C3"/>
    <w:rsid w:val="00F97A86"/>
    <w:rsid w:val="00FA123C"/>
    <w:rsid w:val="00FA1F37"/>
    <w:rsid w:val="00FA26FB"/>
    <w:rsid w:val="00FA4108"/>
    <w:rsid w:val="00FA4CC5"/>
    <w:rsid w:val="00FA4E25"/>
    <w:rsid w:val="00FA52A1"/>
    <w:rsid w:val="00FA64E6"/>
    <w:rsid w:val="00FA6A1B"/>
    <w:rsid w:val="00FA6D7C"/>
    <w:rsid w:val="00FA701D"/>
    <w:rsid w:val="00FB0180"/>
    <w:rsid w:val="00FB12A9"/>
    <w:rsid w:val="00FB375E"/>
    <w:rsid w:val="00FB4928"/>
    <w:rsid w:val="00FB53E5"/>
    <w:rsid w:val="00FB57A6"/>
    <w:rsid w:val="00FB6A24"/>
    <w:rsid w:val="00FB7855"/>
    <w:rsid w:val="00FC0074"/>
    <w:rsid w:val="00FC061A"/>
    <w:rsid w:val="00FC1BE3"/>
    <w:rsid w:val="00FC1C20"/>
    <w:rsid w:val="00FC3D45"/>
    <w:rsid w:val="00FC4809"/>
    <w:rsid w:val="00FD02C6"/>
    <w:rsid w:val="00FD127E"/>
    <w:rsid w:val="00FD303A"/>
    <w:rsid w:val="00FD4466"/>
    <w:rsid w:val="00FD6095"/>
    <w:rsid w:val="00FD79C8"/>
    <w:rsid w:val="00FE085C"/>
    <w:rsid w:val="00FE1983"/>
    <w:rsid w:val="00FE1F0A"/>
    <w:rsid w:val="00FE2D80"/>
    <w:rsid w:val="00FE38D8"/>
    <w:rsid w:val="00FE46AF"/>
    <w:rsid w:val="00FE4DD8"/>
    <w:rsid w:val="00FE58E3"/>
    <w:rsid w:val="00FE5AE9"/>
    <w:rsid w:val="00FE60B1"/>
    <w:rsid w:val="00FE63BB"/>
    <w:rsid w:val="00FE777D"/>
    <w:rsid w:val="00FE7A89"/>
    <w:rsid w:val="00FE7EAF"/>
    <w:rsid w:val="00FE7EE6"/>
    <w:rsid w:val="00FF055C"/>
    <w:rsid w:val="00FF149E"/>
    <w:rsid w:val="00FF4A01"/>
    <w:rsid w:val="00FF5E7B"/>
    <w:rsid w:val="01763059"/>
    <w:rsid w:val="104C60D9"/>
    <w:rsid w:val="1529C770"/>
    <w:rsid w:val="1A4D5B68"/>
    <w:rsid w:val="1A76B4E8"/>
    <w:rsid w:val="2085E55D"/>
    <w:rsid w:val="332D8EDD"/>
    <w:rsid w:val="3B0E5995"/>
    <w:rsid w:val="45576B27"/>
    <w:rsid w:val="49330D5A"/>
    <w:rsid w:val="5131B7F4"/>
    <w:rsid w:val="552A1A2A"/>
    <w:rsid w:val="57237702"/>
    <w:rsid w:val="664129E0"/>
    <w:rsid w:val="6F4FE5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BA45FD"/>
  <w15:chartTrackingRefBased/>
  <w15:docId w15:val="{D3863BBD-BD3B-4120-A1D5-8387B6229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35C8"/>
    <w:pPr>
      <w:spacing w:after="0" w:line="240" w:lineRule="auto"/>
    </w:pPr>
    <w:rPr>
      <w:sz w:val="24"/>
      <w:szCs w:val="24"/>
    </w:rPr>
  </w:style>
  <w:style w:type="paragraph" w:styleId="Heading1">
    <w:name w:val="heading 1"/>
    <w:basedOn w:val="Normal"/>
    <w:next w:val="Normal"/>
    <w:link w:val="Heading1Char"/>
    <w:uiPriority w:val="9"/>
    <w:qFormat/>
    <w:rsid w:val="00E435C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435C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435C8"/>
    <w:pPr>
      <w:spacing w:before="100" w:beforeAutospacing="1" w:after="100" w:afterAutospacing="1"/>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FE58E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E435C8"/>
    <w:rPr>
      <w:rFonts w:ascii="Times New Roman" w:eastAsia="Times New Roman" w:hAnsi="Times New Roman" w:cs="Times New Roman"/>
      <w:b/>
      <w:bCs/>
      <w:sz w:val="27"/>
      <w:szCs w:val="27"/>
    </w:rPr>
  </w:style>
  <w:style w:type="character" w:customStyle="1" w:styleId="gd">
    <w:name w:val="gd"/>
    <w:basedOn w:val="DefaultParagraphFont"/>
    <w:rsid w:val="00E435C8"/>
  </w:style>
  <w:style w:type="paragraph" w:styleId="Title">
    <w:name w:val="Title"/>
    <w:basedOn w:val="Normal"/>
    <w:next w:val="Normal"/>
    <w:link w:val="TitleChar"/>
    <w:uiPriority w:val="10"/>
    <w:qFormat/>
    <w:rsid w:val="00E435C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35C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435C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435C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25877"/>
    <w:pPr>
      <w:ind w:left="720"/>
      <w:contextualSpacing/>
    </w:pPr>
  </w:style>
  <w:style w:type="paragraph" w:customStyle="1" w:styleId="Default">
    <w:name w:val="Default"/>
    <w:rsid w:val="006C1B87"/>
    <w:pPr>
      <w:autoSpaceDE w:val="0"/>
      <w:autoSpaceDN w:val="0"/>
      <w:adjustRightInd w:val="0"/>
      <w:spacing w:after="0" w:line="240" w:lineRule="auto"/>
    </w:pPr>
    <w:rPr>
      <w:rFonts w:ascii="Times New Roman" w:hAnsi="Times New Roman" w:cs="Times New Roman"/>
      <w:color w:val="000000"/>
      <w:sz w:val="24"/>
      <w:szCs w:val="24"/>
    </w:rPr>
  </w:style>
  <w:style w:type="character" w:styleId="CommentReference">
    <w:name w:val="annotation reference"/>
    <w:basedOn w:val="DefaultParagraphFont"/>
    <w:uiPriority w:val="99"/>
    <w:semiHidden/>
    <w:unhideWhenUsed/>
    <w:rsid w:val="000E2F1A"/>
    <w:rPr>
      <w:sz w:val="16"/>
      <w:szCs w:val="16"/>
    </w:rPr>
  </w:style>
  <w:style w:type="paragraph" w:styleId="CommentText">
    <w:name w:val="annotation text"/>
    <w:basedOn w:val="Normal"/>
    <w:link w:val="CommentTextChar"/>
    <w:uiPriority w:val="99"/>
    <w:unhideWhenUsed/>
    <w:rsid w:val="000E2F1A"/>
    <w:rPr>
      <w:sz w:val="20"/>
      <w:szCs w:val="20"/>
    </w:rPr>
  </w:style>
  <w:style w:type="character" w:customStyle="1" w:styleId="CommentTextChar">
    <w:name w:val="Comment Text Char"/>
    <w:basedOn w:val="DefaultParagraphFont"/>
    <w:link w:val="CommentText"/>
    <w:uiPriority w:val="99"/>
    <w:rsid w:val="000E2F1A"/>
    <w:rPr>
      <w:sz w:val="20"/>
      <w:szCs w:val="20"/>
    </w:rPr>
  </w:style>
  <w:style w:type="paragraph" w:styleId="CommentSubject">
    <w:name w:val="annotation subject"/>
    <w:basedOn w:val="CommentText"/>
    <w:next w:val="CommentText"/>
    <w:link w:val="CommentSubjectChar"/>
    <w:uiPriority w:val="99"/>
    <w:semiHidden/>
    <w:unhideWhenUsed/>
    <w:rsid w:val="000E2F1A"/>
    <w:rPr>
      <w:b/>
      <w:bCs/>
    </w:rPr>
  </w:style>
  <w:style w:type="character" w:customStyle="1" w:styleId="CommentSubjectChar">
    <w:name w:val="Comment Subject Char"/>
    <w:basedOn w:val="CommentTextChar"/>
    <w:link w:val="CommentSubject"/>
    <w:uiPriority w:val="99"/>
    <w:semiHidden/>
    <w:rsid w:val="000E2F1A"/>
    <w:rPr>
      <w:b/>
      <w:bCs/>
      <w:sz w:val="20"/>
      <w:szCs w:val="20"/>
    </w:rPr>
  </w:style>
  <w:style w:type="paragraph" w:styleId="BalloonText">
    <w:name w:val="Balloon Text"/>
    <w:basedOn w:val="Normal"/>
    <w:link w:val="BalloonTextChar"/>
    <w:uiPriority w:val="99"/>
    <w:semiHidden/>
    <w:unhideWhenUsed/>
    <w:rsid w:val="000E2F1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E2F1A"/>
    <w:rPr>
      <w:rFonts w:ascii="Segoe UI" w:hAnsi="Segoe UI" w:cs="Segoe UI"/>
      <w:sz w:val="18"/>
      <w:szCs w:val="18"/>
    </w:rPr>
  </w:style>
  <w:style w:type="paragraph" w:styleId="Revision">
    <w:name w:val="Revision"/>
    <w:hidden/>
    <w:uiPriority w:val="99"/>
    <w:semiHidden/>
    <w:rsid w:val="002A0F16"/>
    <w:pPr>
      <w:spacing w:after="0" w:line="240" w:lineRule="auto"/>
    </w:pPr>
    <w:rPr>
      <w:sz w:val="24"/>
      <w:szCs w:val="24"/>
    </w:rPr>
  </w:style>
  <w:style w:type="character" w:styleId="Hyperlink">
    <w:name w:val="Hyperlink"/>
    <w:basedOn w:val="DefaultParagraphFont"/>
    <w:uiPriority w:val="99"/>
    <w:unhideWhenUsed/>
    <w:rsid w:val="00210F65"/>
    <w:rPr>
      <w:color w:val="0563C1" w:themeColor="hyperlink"/>
      <w:u w:val="single"/>
    </w:rPr>
  </w:style>
  <w:style w:type="character" w:styleId="UnresolvedMention">
    <w:name w:val="Unresolved Mention"/>
    <w:basedOn w:val="DefaultParagraphFont"/>
    <w:uiPriority w:val="99"/>
    <w:semiHidden/>
    <w:unhideWhenUsed/>
    <w:rsid w:val="00210F65"/>
    <w:rPr>
      <w:color w:val="605E5C"/>
      <w:shd w:val="clear" w:color="auto" w:fill="E1DFDD"/>
    </w:rPr>
  </w:style>
  <w:style w:type="character" w:styleId="PlaceholderText">
    <w:name w:val="Placeholder Text"/>
    <w:basedOn w:val="DefaultParagraphFont"/>
    <w:uiPriority w:val="99"/>
    <w:semiHidden/>
    <w:rsid w:val="00A16D2E"/>
    <w:rPr>
      <w:color w:val="808080"/>
    </w:rPr>
  </w:style>
  <w:style w:type="character" w:customStyle="1" w:styleId="Heading4Char">
    <w:name w:val="Heading 4 Char"/>
    <w:basedOn w:val="DefaultParagraphFont"/>
    <w:link w:val="Heading4"/>
    <w:uiPriority w:val="9"/>
    <w:rsid w:val="00FE58E3"/>
    <w:rPr>
      <w:rFonts w:asciiTheme="majorHAnsi" w:eastAsiaTheme="majorEastAsia" w:hAnsiTheme="majorHAnsi" w:cstheme="majorBidi"/>
      <w:i/>
      <w:iCs/>
      <w:color w:val="2F5496" w:themeColor="accent1" w:themeShade="BF"/>
      <w:sz w:val="24"/>
      <w:szCs w:val="24"/>
    </w:rPr>
  </w:style>
  <w:style w:type="paragraph" w:customStyle="1" w:styleId="Pa9">
    <w:name w:val="Pa9"/>
    <w:basedOn w:val="Default"/>
    <w:next w:val="Default"/>
    <w:uiPriority w:val="99"/>
    <w:rsid w:val="00DD0EA3"/>
    <w:pPr>
      <w:spacing w:line="181" w:lineRule="atLeast"/>
    </w:pPr>
    <w:rPr>
      <w:rFonts w:ascii="Univers 47 Condensed Light" w:hAnsi="Univers 47 Condensed Light" w:cstheme="minorBidi"/>
      <w:color w:val="auto"/>
    </w:rPr>
  </w:style>
  <w:style w:type="character" w:styleId="FollowedHyperlink">
    <w:name w:val="FollowedHyperlink"/>
    <w:basedOn w:val="DefaultParagraphFont"/>
    <w:uiPriority w:val="99"/>
    <w:semiHidden/>
    <w:unhideWhenUsed/>
    <w:rsid w:val="0025784E"/>
    <w:rPr>
      <w:color w:val="954F72" w:themeColor="followedHyperlink"/>
      <w:u w:val="single"/>
    </w:rPr>
  </w:style>
  <w:style w:type="paragraph" w:styleId="NormalWeb">
    <w:name w:val="Normal (Web)"/>
    <w:basedOn w:val="Normal"/>
    <w:uiPriority w:val="99"/>
    <w:semiHidden/>
    <w:unhideWhenUsed/>
    <w:rsid w:val="00A07CEA"/>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39"/>
    <w:rsid w:val="00E77E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ing">
    <w:name w:val="TableHeading"/>
    <w:basedOn w:val="Normal"/>
    <w:link w:val="TableHeadingChar"/>
    <w:qFormat/>
    <w:rsid w:val="00E77E06"/>
    <w:pPr>
      <w:spacing w:before="120" w:after="120" w:line="360" w:lineRule="auto"/>
    </w:pPr>
    <w:rPr>
      <w:rFonts w:ascii="Times New Roman" w:eastAsia="Times New Roman" w:hAnsi="Times New Roman" w:cs="Times New Roman"/>
    </w:rPr>
  </w:style>
  <w:style w:type="character" w:customStyle="1" w:styleId="TableHeadingChar">
    <w:name w:val="TableHeading Char"/>
    <w:basedOn w:val="DefaultParagraphFont"/>
    <w:link w:val="TableHeading"/>
    <w:rsid w:val="00E77E06"/>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AA06B2"/>
    <w:pPr>
      <w:spacing w:line="259" w:lineRule="auto"/>
      <w:outlineLvl w:val="9"/>
    </w:pPr>
  </w:style>
  <w:style w:type="paragraph" w:styleId="TOC3">
    <w:name w:val="toc 3"/>
    <w:basedOn w:val="Normal"/>
    <w:next w:val="Normal"/>
    <w:autoRedefine/>
    <w:uiPriority w:val="39"/>
    <w:unhideWhenUsed/>
    <w:rsid w:val="00AA06B2"/>
    <w:pPr>
      <w:spacing w:after="100"/>
      <w:ind w:left="480"/>
    </w:pPr>
  </w:style>
  <w:style w:type="paragraph" w:styleId="TOC1">
    <w:name w:val="toc 1"/>
    <w:basedOn w:val="Normal"/>
    <w:next w:val="Normal"/>
    <w:autoRedefine/>
    <w:uiPriority w:val="39"/>
    <w:unhideWhenUsed/>
    <w:rsid w:val="00AA06B2"/>
    <w:pPr>
      <w:spacing w:after="100"/>
    </w:pPr>
  </w:style>
  <w:style w:type="paragraph" w:styleId="TOC2">
    <w:name w:val="toc 2"/>
    <w:basedOn w:val="Normal"/>
    <w:next w:val="Normal"/>
    <w:autoRedefine/>
    <w:uiPriority w:val="39"/>
    <w:unhideWhenUsed/>
    <w:rsid w:val="00AA06B2"/>
    <w:pPr>
      <w:spacing w:after="100"/>
      <w:ind w:left="240"/>
    </w:pPr>
  </w:style>
  <w:style w:type="paragraph" w:styleId="Header">
    <w:name w:val="header"/>
    <w:basedOn w:val="Normal"/>
    <w:link w:val="HeaderChar"/>
    <w:uiPriority w:val="99"/>
    <w:unhideWhenUsed/>
    <w:rsid w:val="00AB5F5A"/>
    <w:pPr>
      <w:tabs>
        <w:tab w:val="center" w:pos="4680"/>
        <w:tab w:val="right" w:pos="9360"/>
      </w:tabs>
    </w:pPr>
  </w:style>
  <w:style w:type="character" w:customStyle="1" w:styleId="HeaderChar">
    <w:name w:val="Header Char"/>
    <w:basedOn w:val="DefaultParagraphFont"/>
    <w:link w:val="Header"/>
    <w:uiPriority w:val="99"/>
    <w:rsid w:val="00AB5F5A"/>
    <w:rPr>
      <w:sz w:val="24"/>
      <w:szCs w:val="24"/>
    </w:rPr>
  </w:style>
  <w:style w:type="paragraph" w:styleId="Footer">
    <w:name w:val="footer"/>
    <w:basedOn w:val="Normal"/>
    <w:link w:val="FooterChar"/>
    <w:uiPriority w:val="99"/>
    <w:unhideWhenUsed/>
    <w:rsid w:val="00AB5F5A"/>
    <w:pPr>
      <w:tabs>
        <w:tab w:val="center" w:pos="4680"/>
        <w:tab w:val="right" w:pos="9360"/>
      </w:tabs>
    </w:pPr>
  </w:style>
  <w:style w:type="character" w:customStyle="1" w:styleId="FooterChar">
    <w:name w:val="Footer Char"/>
    <w:basedOn w:val="DefaultParagraphFont"/>
    <w:link w:val="Footer"/>
    <w:uiPriority w:val="99"/>
    <w:rsid w:val="00AB5F5A"/>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8212288">
      <w:bodyDiv w:val="1"/>
      <w:marLeft w:val="0"/>
      <w:marRight w:val="0"/>
      <w:marTop w:val="0"/>
      <w:marBottom w:val="0"/>
      <w:divBdr>
        <w:top w:val="none" w:sz="0" w:space="0" w:color="auto"/>
        <w:left w:val="none" w:sz="0" w:space="0" w:color="auto"/>
        <w:bottom w:val="none" w:sz="0" w:space="0" w:color="auto"/>
        <w:right w:val="none" w:sz="0" w:space="0" w:color="auto"/>
      </w:divBdr>
    </w:div>
    <w:div w:id="1321694231">
      <w:bodyDiv w:val="1"/>
      <w:marLeft w:val="0"/>
      <w:marRight w:val="0"/>
      <w:marTop w:val="0"/>
      <w:marBottom w:val="0"/>
      <w:divBdr>
        <w:top w:val="none" w:sz="0" w:space="0" w:color="auto"/>
        <w:left w:val="none" w:sz="0" w:space="0" w:color="auto"/>
        <w:bottom w:val="none" w:sz="0" w:space="0" w:color="auto"/>
        <w:right w:val="none" w:sz="0" w:space="0" w:color="auto"/>
      </w:divBdr>
    </w:div>
    <w:div w:id="1492796511">
      <w:bodyDiv w:val="1"/>
      <w:marLeft w:val="0"/>
      <w:marRight w:val="0"/>
      <w:marTop w:val="0"/>
      <w:marBottom w:val="0"/>
      <w:divBdr>
        <w:top w:val="none" w:sz="0" w:space="0" w:color="auto"/>
        <w:left w:val="none" w:sz="0" w:space="0" w:color="auto"/>
        <w:bottom w:val="none" w:sz="0" w:space="0" w:color="auto"/>
        <w:right w:val="none" w:sz="0" w:space="0" w:color="auto"/>
      </w:divBdr>
      <w:divsChild>
        <w:div w:id="23755860">
          <w:marLeft w:val="0"/>
          <w:marRight w:val="0"/>
          <w:marTop w:val="0"/>
          <w:marBottom w:val="0"/>
          <w:divBdr>
            <w:top w:val="none" w:sz="0" w:space="0" w:color="auto"/>
            <w:left w:val="none" w:sz="0" w:space="0" w:color="auto"/>
            <w:bottom w:val="none" w:sz="0" w:space="0" w:color="auto"/>
            <w:right w:val="none" w:sz="0" w:space="0" w:color="auto"/>
          </w:divBdr>
          <w:divsChild>
            <w:div w:id="649872585">
              <w:marLeft w:val="0"/>
              <w:marRight w:val="0"/>
              <w:marTop w:val="0"/>
              <w:marBottom w:val="0"/>
              <w:divBdr>
                <w:top w:val="none" w:sz="0" w:space="0" w:color="auto"/>
                <w:left w:val="none" w:sz="0" w:space="0" w:color="auto"/>
                <w:bottom w:val="none" w:sz="0" w:space="0" w:color="auto"/>
                <w:right w:val="none" w:sz="0" w:space="0" w:color="auto"/>
              </w:divBdr>
              <w:divsChild>
                <w:div w:id="16837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s://www.R-project.org" TargetMode="External"/><Relationship Id="rId26" Type="http://schemas.openxmlformats.org/officeDocument/2006/relationships/image" Target="media/image7.png"/><Relationship Id="rId39" Type="http://schemas.openxmlformats.org/officeDocument/2006/relationships/hyperlink" Target="https://doi.org/10.3133/wri20034070" TargetMode="External"/><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6/09/relationships/commentsIds" Target="commentsIds.xml"/><Relationship Id="rId20" Type="http://schemas.openxmlformats.org/officeDocument/2006/relationships/hyperlink" Target="http://www.wrcc.dri.edu/cg-bin/cliMONtpre.pl?ca7630" TargetMode="External"/><Relationship Id="rId29" Type="http://schemas.openxmlformats.org/officeDocument/2006/relationships/image" Target="media/image10.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regionalsan.com/echowater-project"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hyperlink" Target="https://doi.org/10.1016/j.envsoft.2015.07.017" TargetMode="External"/><Relationship Id="rId40" Type="http://schemas.openxmlformats.org/officeDocument/2006/relationships/hyperlink" Target="https://www.wrcc.dri.edu/cg-bin/cliMONtpre.pl?ca7630" TargetMode="External"/><Relationship Id="rId5" Type="http://schemas.openxmlformats.org/officeDocument/2006/relationships/numbering" Target="numbering.xml"/><Relationship Id="rId15" Type="http://schemas.microsoft.com/office/2011/relationships/commentsExtended" Target="commentsExtended.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hyperlink" Target="https://doi.org/10.1016/j.ecss.2018.06.021" TargetMode="External"/><Relationship Id="rId10" Type="http://schemas.openxmlformats.org/officeDocument/2006/relationships/endnotes" Target="endnotes.xml"/><Relationship Id="rId19" Type="http://schemas.openxmlformats.org/officeDocument/2006/relationships/hyperlink" Target="https://owi.usgs.gov/blog/Quantile-Kendall/" TargetMode="External"/><Relationship Id="rId31" Type="http://schemas.openxmlformats.org/officeDocument/2006/relationships/image" Target="media/image12.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omments" Target="comments.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microsoft.com/office/2011/relationships/people" Target="peop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www.regionalsan.com/echowater-project" TargetMode="External"/><Relationship Id="rId17" Type="http://schemas.openxmlformats.org/officeDocument/2006/relationships/hyperlink" Target="https://www.R-project.org"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hyperlink" Target="https://sfbaynutrients.sfei.org/sites/default/files/final_regional_san_workshop_memo_10.03.2018.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DocumentType xmlns="http://schemas.microsoft.com/sharepoint/v3" xsi:nil="true"/>
    <DocumentDescription xmlns="http://schemas.microsoft.com/sharepoint/v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IPDocumentContentType" ma:contentTypeID="0x0101006BD571182E2C4DE7854527CFFCE1B0FE00EFAC538733D41643A496BFDB030EC5D2" ma:contentTypeVersion="1" ma:contentTypeDescription="Information Product Document Content Type" ma:contentTypeScope="" ma:versionID="09b627402b6d4ce5d9ce039850aef016">
  <xsd:schema xmlns:xsd="http://www.w3.org/2001/XMLSchema" xmlns:xs="http://www.w3.org/2001/XMLSchema" xmlns:p="http://schemas.microsoft.com/office/2006/metadata/properties" xmlns:ns1="http://schemas.microsoft.com/sharepoint/v3" targetNamespace="http://schemas.microsoft.com/office/2006/metadata/properties" ma:root="true" ma:fieldsID="32e80ef6367289f4830be570a1b95462" ns1:_="">
    <xsd:import namespace="http://schemas.microsoft.com/sharepoint/v3"/>
    <xsd:element name="properties">
      <xsd:complexType>
        <xsd:sequence>
          <xsd:element name="documentManagement">
            <xsd:complexType>
              <xsd:all>
                <xsd:element ref="ns1:DocumentType" minOccurs="0"/>
                <xsd:element ref="ns1:DocumentDescrip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DocumentType" ma:index="8" nillable="true" ma:displayName="Document Type" ma:default="" ma:format="Dropdown" ma:internalName="DocumentType">
      <xsd:simpleType>
        <xsd:restriction base="dms:Choice">
          <xsd:enumeration value="[Select]"/>
          <xsd:enumeration value="Author's original manuscript"/>
          <xsd:enumeration value="SPN edited manuscript"/>
          <xsd:enumeration value="Peer review"/>
          <xsd:enumeration value="Peer review reconciliation"/>
          <xsd:enumeration value="Final manuscript for Bureau approval"/>
          <xsd:enumeration value="Final BAO approved manuscript"/>
          <xsd:enumeration value="IPPA"/>
          <xsd:enumeration value="Accepted Manuscript (only .docx file)"/>
          <xsd:enumeration value="Other"/>
        </xsd:restriction>
      </xsd:simpleType>
    </xsd:element>
    <xsd:element name="DocumentDescription" ma:index="9" nillable="true" ma:displayName="Description" ma:internalName="DocumentDescription">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6D2795A-8B2D-4476-A66F-EE63E2EE53E8}">
  <ds:schemaRefs>
    <ds:schemaRef ds:uri="http://schemas.microsoft.com/office/2006/metadata/properties"/>
    <ds:schemaRef ds:uri="http://schemas.microsoft.com/office/infopath/2007/PartnerControls"/>
    <ds:schemaRef ds:uri="http://schemas.microsoft.com/sharepoint/v3"/>
  </ds:schemaRefs>
</ds:datastoreItem>
</file>

<file path=customXml/itemProps2.xml><?xml version="1.0" encoding="utf-8"?>
<ds:datastoreItem xmlns:ds="http://schemas.openxmlformats.org/officeDocument/2006/customXml" ds:itemID="{319001C9-F6CC-423D-A9CA-26FF89BC9BF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EDFD64E-5A3D-504C-B01A-CD1BF648FC7F}">
  <ds:schemaRefs>
    <ds:schemaRef ds:uri="http://schemas.openxmlformats.org/officeDocument/2006/bibliography"/>
  </ds:schemaRefs>
</ds:datastoreItem>
</file>

<file path=customXml/itemProps4.xml><?xml version="1.0" encoding="utf-8"?>
<ds:datastoreItem xmlns:ds="http://schemas.openxmlformats.org/officeDocument/2006/customXml" ds:itemID="{EBD6FAF5-B043-4935-9B45-4934ABE4AAA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446</TotalTime>
  <Pages>30</Pages>
  <Words>9903</Words>
  <Characters>56453</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Saleh, Dina</dc:creator>
  <cp:keywords/>
  <dc:description/>
  <cp:lastModifiedBy>Domagalski, Joseph L</cp:lastModifiedBy>
  <cp:revision>114</cp:revision>
  <cp:lastPrinted>2019-11-13T16:32:00Z</cp:lastPrinted>
  <dcterms:created xsi:type="dcterms:W3CDTF">2020-03-15T22:53:00Z</dcterms:created>
  <dcterms:modified xsi:type="dcterms:W3CDTF">2020-03-26T16:54:00Z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0x0101006BD571182E2C4DE7854527CFFCE1B0FE00EFAC538733D41643A496BFDB030EC5D2</vt:lpwstr>
  </property>
</Properties>
</file>